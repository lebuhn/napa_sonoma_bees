
<file path=[Content_Types].xml><?xml version="1.0" encoding="utf-8"?>
<Types xmlns="http://schemas.openxmlformats.org/package/2006/content-types">
  <Default Extension="emf" ContentType="image/x-emf"/>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223501" w14:textId="77777777" w:rsidR="00256AC2" w:rsidRDefault="00256AC2">
      <w:pPr>
        <w:spacing w:line="480" w:lineRule="auto"/>
        <w:rPr>
          <w:rFonts w:ascii="Times New Roman" w:hAnsi="Times New Roman" w:cs="Times New Roman"/>
          <w:b/>
        </w:rPr>
        <w:sectPr w:rsidR="00256AC2" w:rsidSect="001104A0">
          <w:headerReference w:type="default" r:id="rId7"/>
          <w:type w:val="continuous"/>
          <w:pgSz w:w="12240" w:h="15840"/>
          <w:pgMar w:top="1440" w:right="1440" w:bottom="1440" w:left="1440" w:header="720" w:footer="0" w:gutter="0"/>
          <w:lnNumType w:countBy="0" w:restart="continuous"/>
          <w:cols w:space="720"/>
          <w:formProt w:val="0"/>
          <w:docGrid w:linePitch="360"/>
          <w:sectPrChange w:id="0" w:author="Molly Martin" w:date="2021-02-27T18:25:00Z">
            <w:sectPr w:rsidR="00256AC2" w:rsidSect="001104A0">
              <w:pgMar w:top="1440" w:right="1440" w:bottom="1440" w:left="1440" w:header="720" w:footer="0" w:gutter="0"/>
              <w:lnNumType w:countBy="1"/>
            </w:sectPr>
          </w:sectPrChange>
        </w:sectPr>
      </w:pPr>
    </w:p>
    <w:p w14:paraId="1323B211" w14:textId="7D6DF378" w:rsidR="00385E48" w:rsidRDefault="00601951">
      <w:pPr>
        <w:spacing w:line="480" w:lineRule="auto"/>
        <w:rPr>
          <w:rFonts w:ascii="Times New Roman" w:hAnsi="Times New Roman" w:cs="Times New Roman"/>
        </w:rPr>
      </w:pPr>
      <w:r>
        <w:rPr>
          <w:rFonts w:ascii="Times New Roman" w:hAnsi="Times New Roman" w:cs="Times New Roman"/>
          <w:b/>
        </w:rPr>
        <w:t xml:space="preserve">Title: </w:t>
      </w:r>
      <w:r w:rsidRPr="00D457D0">
        <w:rPr>
          <w:rFonts w:ascii="Times New Roman" w:hAnsi="Times New Roman" w:cs="Times New Roman"/>
          <w:bCs/>
        </w:rPr>
        <w:t>Predicting the Resistance of Plant-Pollinator Assemblages to Fire</w:t>
      </w:r>
    </w:p>
    <w:p w14:paraId="5B72F9D6" w14:textId="77777777" w:rsidR="00385E48" w:rsidRDefault="00385E48">
      <w:pPr>
        <w:spacing w:line="480" w:lineRule="auto"/>
        <w:rPr>
          <w:rFonts w:ascii="Times New Roman" w:hAnsi="Times New Roman" w:cs="Times New Roman"/>
          <w:b/>
        </w:rPr>
      </w:pPr>
    </w:p>
    <w:p w14:paraId="64E76167" w14:textId="20A5C4B1" w:rsidR="00385E48" w:rsidRDefault="00601951">
      <w:pPr>
        <w:spacing w:line="480" w:lineRule="auto"/>
        <w:rPr>
          <w:rFonts w:ascii="Times New Roman" w:hAnsi="Times New Roman" w:cs="Times New Roman"/>
        </w:rPr>
      </w:pPr>
      <w:r>
        <w:rPr>
          <w:rFonts w:ascii="Times New Roman" w:hAnsi="Times New Roman" w:cs="Times New Roman"/>
          <w:b/>
        </w:rPr>
        <w:t xml:space="preserve">Authors: </w:t>
      </w:r>
      <w:r w:rsidRPr="00D457D0">
        <w:rPr>
          <w:rFonts w:ascii="Times New Roman" w:hAnsi="Times New Roman" w:cs="Times New Roman"/>
          <w:bCs/>
        </w:rPr>
        <w:t>Molly Hayes Martin, Department of Biology, San Francisco State University, 1600 Holloway Avenue, San Francisco, CA 94132</w:t>
      </w:r>
      <w:r w:rsidR="00507D13">
        <w:rPr>
          <w:rFonts w:ascii="Times New Roman" w:hAnsi="Times New Roman" w:cs="Times New Roman"/>
          <w:bCs/>
        </w:rPr>
        <w:t>,</w:t>
      </w:r>
      <w:r w:rsidRPr="00D457D0">
        <w:rPr>
          <w:rFonts w:ascii="Times New Roman" w:hAnsi="Times New Roman" w:cs="Times New Roman"/>
          <w:bCs/>
        </w:rPr>
        <w:t xml:space="preserve"> USA; Diego P. Vázquez, Argentine Institute for Dryland Research, CONICET, Av. Ruiz Leal s/n, 5500 Mendoza, Argentina &amp; Faculty of Exact and Natural Sciences, National University of </w:t>
      </w:r>
      <w:proofErr w:type="spellStart"/>
      <w:r w:rsidRPr="00D457D0">
        <w:rPr>
          <w:rFonts w:ascii="Times New Roman" w:hAnsi="Times New Roman" w:cs="Times New Roman"/>
          <w:bCs/>
        </w:rPr>
        <w:t>Cuyo</w:t>
      </w:r>
      <w:proofErr w:type="spellEnd"/>
      <w:r w:rsidRPr="00D457D0">
        <w:rPr>
          <w:rFonts w:ascii="Times New Roman" w:hAnsi="Times New Roman" w:cs="Times New Roman"/>
          <w:bCs/>
        </w:rPr>
        <w:t xml:space="preserve">, Mendoza, Argentina; and Gretchen Le </w:t>
      </w:r>
      <w:proofErr w:type="spellStart"/>
      <w:r w:rsidRPr="00D457D0">
        <w:rPr>
          <w:rFonts w:ascii="Times New Roman" w:hAnsi="Times New Roman" w:cs="Times New Roman"/>
          <w:bCs/>
        </w:rPr>
        <w:t>Buhn</w:t>
      </w:r>
      <w:proofErr w:type="spellEnd"/>
      <w:r w:rsidRPr="00D457D0">
        <w:rPr>
          <w:rFonts w:ascii="Times New Roman" w:hAnsi="Times New Roman" w:cs="Times New Roman"/>
          <w:bCs/>
        </w:rPr>
        <w:t>, Department of Biology, San Francisco State University, 1600 Holloway Avenue, San Francisco, CA 94132</w:t>
      </w:r>
      <w:r w:rsidR="00507D13">
        <w:rPr>
          <w:rFonts w:ascii="Times New Roman" w:hAnsi="Times New Roman" w:cs="Times New Roman"/>
          <w:bCs/>
        </w:rPr>
        <w:t>,</w:t>
      </w:r>
      <w:r w:rsidRPr="00D457D0">
        <w:rPr>
          <w:rFonts w:ascii="Times New Roman" w:hAnsi="Times New Roman" w:cs="Times New Roman"/>
          <w:bCs/>
        </w:rPr>
        <w:t xml:space="preserve"> USA</w:t>
      </w:r>
    </w:p>
    <w:p w14:paraId="1B90A461" w14:textId="77777777" w:rsidR="00385E48" w:rsidRDefault="00385E48">
      <w:pPr>
        <w:spacing w:line="480" w:lineRule="auto"/>
        <w:rPr>
          <w:rFonts w:ascii="Times New Roman" w:hAnsi="Times New Roman" w:cs="Times New Roman"/>
          <w:b/>
        </w:rPr>
      </w:pPr>
    </w:p>
    <w:p w14:paraId="4D3CF8BE" w14:textId="0282444E" w:rsidR="00D76B78" w:rsidRPr="000F22AE" w:rsidRDefault="00601951" w:rsidP="000F22AE">
      <w:pPr>
        <w:spacing w:line="480" w:lineRule="auto"/>
        <w:rPr>
          <w:rFonts w:ascii="Times New Roman" w:hAnsi="Times New Roman" w:cs="Times New Roman"/>
          <w:bCs/>
        </w:rPr>
        <w:sectPr w:rsidR="00D76B78" w:rsidRPr="000F22AE" w:rsidSect="00C32A08">
          <w:type w:val="continuous"/>
          <w:pgSz w:w="12240" w:h="15840"/>
          <w:pgMar w:top="1440" w:right="1440" w:bottom="1440" w:left="1440" w:header="720" w:footer="0" w:gutter="0"/>
          <w:lnNumType w:countBy="0" w:restart="continuous"/>
          <w:cols w:space="720"/>
          <w:formProt w:val="0"/>
          <w:docGrid w:linePitch="360"/>
          <w:sectPrChange w:id="1" w:author="Molly Martin" w:date="2021-02-27T18:25:00Z">
            <w:sectPr w:rsidR="00D76B78" w:rsidRPr="000F22AE" w:rsidSect="00C32A08">
              <w:pgMar w:top="1440" w:right="1440" w:bottom="1440" w:left="1440" w:header="720" w:footer="0" w:gutter="0"/>
              <w:lnNumType w:countBy="1"/>
            </w:sectPr>
          </w:sectPrChange>
        </w:sectPr>
      </w:pPr>
      <w:r>
        <w:rPr>
          <w:rFonts w:ascii="Times New Roman" w:hAnsi="Times New Roman" w:cs="Times New Roman"/>
          <w:b/>
        </w:rPr>
        <w:t xml:space="preserve">Corresponding </w:t>
      </w:r>
      <w:r w:rsidR="00BC15CA">
        <w:rPr>
          <w:rFonts w:ascii="Times New Roman" w:hAnsi="Times New Roman" w:cs="Times New Roman"/>
          <w:b/>
        </w:rPr>
        <w:t>A</w:t>
      </w:r>
      <w:r>
        <w:rPr>
          <w:rFonts w:ascii="Times New Roman" w:hAnsi="Times New Roman" w:cs="Times New Roman"/>
          <w:b/>
        </w:rPr>
        <w:t>uthor</w:t>
      </w:r>
      <w:r w:rsidR="000F22AE">
        <w:rPr>
          <w:rFonts w:ascii="Times New Roman" w:hAnsi="Times New Roman" w:cs="Times New Roman"/>
          <w:b/>
        </w:rPr>
        <w:t xml:space="preserve">: </w:t>
      </w:r>
      <w:r w:rsidR="000F22AE">
        <w:rPr>
          <w:rFonts w:ascii="Times New Roman" w:hAnsi="Times New Roman" w:cs="Times New Roman"/>
          <w:bCs/>
        </w:rPr>
        <w:t>Molly Hayes Martin, molly.hayes.martin@gmail.com, 615 SE Spokane St. Portland, OR 97202</w:t>
      </w:r>
      <w:r w:rsidR="00507D13">
        <w:rPr>
          <w:rFonts w:ascii="Times New Roman" w:hAnsi="Times New Roman" w:cs="Times New Roman"/>
          <w:bCs/>
        </w:rPr>
        <w:t>,</w:t>
      </w:r>
      <w:r w:rsidR="00BC15CA">
        <w:rPr>
          <w:rFonts w:ascii="Times New Roman" w:hAnsi="Times New Roman" w:cs="Times New Roman"/>
          <w:bCs/>
        </w:rPr>
        <w:t xml:space="preserve"> USA</w:t>
      </w:r>
    </w:p>
    <w:p w14:paraId="3E4A6E4D" w14:textId="77777777" w:rsidR="00D76B78" w:rsidRDefault="00D76B78" w:rsidP="000F22AE">
      <w:pPr>
        <w:spacing w:line="480" w:lineRule="auto"/>
        <w:rPr>
          <w:rFonts w:ascii="Times New Roman" w:hAnsi="Times New Roman" w:cs="Times New Roman"/>
          <w:b/>
        </w:rPr>
      </w:pPr>
    </w:p>
    <w:p w14:paraId="1EAF4F6F" w14:textId="3CEBD4AB" w:rsidR="00D457D0" w:rsidRDefault="000F22AE" w:rsidP="000F22AE">
      <w:pPr>
        <w:spacing w:line="480" w:lineRule="auto"/>
        <w:rPr>
          <w:rFonts w:ascii="Times New Roman" w:hAnsi="Times New Roman" w:cs="Times New Roman"/>
          <w:b/>
        </w:rPr>
      </w:pPr>
      <w:r>
        <w:rPr>
          <w:rFonts w:ascii="Times New Roman" w:hAnsi="Times New Roman" w:cs="Times New Roman"/>
          <w:b/>
        </w:rPr>
        <w:t xml:space="preserve">Running Head: </w:t>
      </w:r>
      <w:r w:rsidRPr="00D457D0">
        <w:rPr>
          <w:rFonts w:ascii="Times New Roman" w:hAnsi="Times New Roman" w:cs="Times New Roman"/>
          <w:bCs/>
        </w:rPr>
        <w:t>Pollinator community resistance to fire</w:t>
      </w:r>
      <w:r w:rsidR="00D457D0">
        <w:rPr>
          <w:rFonts w:ascii="Times New Roman" w:hAnsi="Times New Roman" w:cs="Times New Roman"/>
          <w:b/>
        </w:rPr>
        <w:br w:type="page"/>
      </w:r>
    </w:p>
    <w:p w14:paraId="371F5C67" w14:textId="3AFF98B2" w:rsidR="00385E48" w:rsidRDefault="00C17C6A">
      <w:pPr>
        <w:spacing w:line="480" w:lineRule="auto"/>
        <w:rPr>
          <w:rFonts w:ascii="Times New Roman" w:hAnsi="Times New Roman" w:cs="Times New Roman"/>
          <w:b/>
        </w:rPr>
      </w:pPr>
      <w:r>
        <w:rPr>
          <w:rFonts w:ascii="Times New Roman" w:hAnsi="Times New Roman" w:cs="Times New Roman"/>
          <w:b/>
        </w:rPr>
        <w:lastRenderedPageBreak/>
        <w:t>Summary</w:t>
      </w:r>
    </w:p>
    <w:p w14:paraId="70653C83" w14:textId="715DAFFE" w:rsidR="000F22AE" w:rsidRPr="00C17C6A" w:rsidRDefault="00601951" w:rsidP="00C17C6A">
      <w:pPr>
        <w:spacing w:line="480" w:lineRule="auto"/>
        <w:ind w:firstLine="720"/>
      </w:pPr>
      <w:r>
        <w:rPr>
          <w:rFonts w:ascii="Times New Roman" w:hAnsi="Times New Roman" w:cs="Times New Roman"/>
          <w:color w:val="auto"/>
        </w:rPr>
        <w:t xml:space="preserve">Nearly every ecosystem on earth experiences some form of natural or human induced disturbance. Given that the scale and frequency of disturbances continue to </w:t>
      </w:r>
      <w:r>
        <w:rPr>
          <w:rStyle w:val="LineNumber"/>
          <w:color w:val="auto"/>
        </w:rPr>
        <w:t>increase</w:t>
      </w:r>
      <w:r>
        <w:rPr>
          <w:rFonts w:ascii="Times New Roman" w:hAnsi="Times New Roman" w:cs="Times New Roman"/>
          <w:color w:val="auto"/>
        </w:rPr>
        <w:t xml:space="preserve">, it is important to understand what attributes of community assemblages lead to resistance. While past research has compared pre- and post-disturbance communities using a space for time substitution, few have tracked the flora and fauna of individual sites as they experience and recover from disturbance. We measured how disturbance reshapes the architecture of interactions within a bipartite network using a combination of a before-after control impact (BACI) study design and network analysis. We studied plant-pollinator interactions in a northern Californian oak woodland disturbed by wildfire. Studying this system is particularly relevant given the increasing size and intensity of wildfires in Mediterranean ecosystems and the importance of plant-pollinator interactions in these systems. We assessed how fire changes community composition, what species traits fire selects for, and how disturbance impacts network structure. We also tested whether we could predict which sites would be most resistant to disturbance based on historic data. As expected, we found that fire led to increased generality and associated network metrics as well as changes in species composition. We also found that pre-disturbance bee abundance and species richness strongly predicted resistance while the network structure was less relevant. Our findings highlight the urgency of supporting wild bee communities and provide a model for evaluating habitats prior to substantial disturbance in order to predict resistance. </w:t>
      </w:r>
      <w:r w:rsidR="000F22AE">
        <w:rPr>
          <w:rFonts w:ascii="Times New Roman" w:hAnsi="Times New Roman" w:cs="Times New Roman"/>
          <w:b/>
          <w:color w:val="auto"/>
        </w:rPr>
        <w:br w:type="page"/>
      </w:r>
    </w:p>
    <w:p w14:paraId="6DE27A95" w14:textId="4D0A1557" w:rsidR="00C17C6A" w:rsidRPr="00C17C6A" w:rsidRDefault="00601951" w:rsidP="00C17C6A">
      <w:pPr>
        <w:spacing w:line="480" w:lineRule="auto"/>
        <w:rPr>
          <w:rFonts w:ascii="Times New Roman" w:hAnsi="Times New Roman" w:cs="Times New Roman"/>
          <w:color w:val="auto"/>
        </w:rPr>
      </w:pPr>
      <w:r>
        <w:rPr>
          <w:rFonts w:ascii="Times New Roman" w:hAnsi="Times New Roman" w:cs="Times New Roman"/>
          <w:b/>
          <w:color w:val="auto"/>
        </w:rPr>
        <w:lastRenderedPageBreak/>
        <w:t xml:space="preserve">Key Words </w:t>
      </w:r>
      <w:r w:rsidR="000F22AE">
        <w:rPr>
          <w:rFonts w:ascii="Times New Roman" w:hAnsi="Times New Roman" w:cs="Times New Roman"/>
          <w:bCs/>
          <w:color w:val="auto"/>
        </w:rPr>
        <w:t xml:space="preserve">bee, community, </w:t>
      </w:r>
      <w:r w:rsidR="000F22AE">
        <w:rPr>
          <w:rFonts w:ascii="Times New Roman" w:hAnsi="Times New Roman" w:cs="Times New Roman"/>
          <w:color w:val="auto"/>
        </w:rPr>
        <w:t>d</w:t>
      </w:r>
      <w:r>
        <w:rPr>
          <w:rFonts w:ascii="Times New Roman" w:hAnsi="Times New Roman" w:cs="Times New Roman"/>
          <w:color w:val="auto"/>
        </w:rPr>
        <w:t>isturbance</w:t>
      </w:r>
      <w:r>
        <w:rPr>
          <w:rFonts w:ascii="Times New Roman" w:hAnsi="Times New Roman" w:cs="Times New Roman"/>
          <w:b/>
          <w:color w:val="auto"/>
        </w:rPr>
        <w:t xml:space="preserve">, </w:t>
      </w:r>
      <w:r>
        <w:rPr>
          <w:rFonts w:ascii="Times New Roman" w:hAnsi="Times New Roman" w:cs="Times New Roman"/>
          <w:color w:val="auto"/>
        </w:rPr>
        <w:t>Mediterranean</w:t>
      </w:r>
      <w:r w:rsidR="000F22AE">
        <w:rPr>
          <w:rFonts w:ascii="Times New Roman" w:hAnsi="Times New Roman" w:cs="Times New Roman"/>
          <w:color w:val="auto"/>
        </w:rPr>
        <w:t>, network analysis</w:t>
      </w:r>
      <w:r w:rsidR="00C17C6A">
        <w:rPr>
          <w:rFonts w:ascii="Times New Roman" w:hAnsi="Times New Roman" w:cs="Times New Roman"/>
          <w:b/>
          <w:color w:val="auto"/>
        </w:rPr>
        <w:br w:type="page"/>
      </w:r>
    </w:p>
    <w:p w14:paraId="2209BEA9" w14:textId="0A5805C8"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lastRenderedPageBreak/>
        <w:t>Introduction</w:t>
      </w:r>
    </w:p>
    <w:p w14:paraId="6AE42A04" w14:textId="211A800A" w:rsidR="00385E48" w:rsidRDefault="00601951">
      <w:pPr>
        <w:spacing w:line="480" w:lineRule="auto"/>
        <w:ind w:firstLine="720"/>
      </w:pPr>
      <w:r>
        <w:rPr>
          <w:rFonts w:ascii="Times New Roman" w:hAnsi="Times New Roman" w:cs="Times New Roman"/>
          <w:color w:val="auto"/>
        </w:rPr>
        <w:t>Nearly every ecosystem on earth experiences some form of natural or human induced disturbance (</w:t>
      </w:r>
      <w:r>
        <w:fldChar w:fldCharType="begin" w:fldLock="1"/>
      </w:r>
      <w:r w:rsidR="00E066E1">
        <w:instrText>ADDIN CSL_CITATION {"citationItems":[{"id":"ITEM-1","itemData":{"DOI":"10.1126/science.1140170","ISSN":"0036-8075, 1095-9203","PMID":"17600209","abstract":"Like all species, humans have exercised their impulse to perpetuate and propagate themselves. In doing so, we have domesticated landscapes and ecosystems in ways that enhance our food supplies, reduce exposure to predators and natural dangers, and promote commerce. On average, the net benefits to humankind of domesticated nature have been positive. We have, of course, made mistakes, causing unforeseen changes in ecosystem attributes, while leaving few, if any, truly wild places on Earth. Going into the future, scientists can help humanity to domesticate nature more wisely by quantifying the tradeoffs among ecosystem services, such as how increasing the provision of one service may decrease ecosystem resilience and the provision of other services.","author":[{"dropping-particle":"","family":"Kareiva","given":"Peter","non-dropping-particle":"","parse-names":false,"suffix":""},{"dropping-particle":"","family":"Watts","given":"Sean","non-dropping-particle":"","parse-names":false,"suffix":""},{"dropping-particle":"","family":"McDonald","given":"Robert","non-dropping-particle":"","parse-names":false,"suffix":""},{"dropping-particle":"","family":"Boucher","given":"Tim","non-dropping-particle":"","parse-names":false,"suffix":""}],"container-title":"Science","id":"ITEM-1","issue":"5833","issued":{"date-parts":[["2007"]]},"page":"1866-1869","title":"Domesticated nature: Shaping landscapes and ecosystems for human welfare","type":"article-journal","volume":"316"},"uris":["http://www.mendeley.com/documents/?uuid=c1b88b6a-ba93-4e01-982f-665d667b6c6e"]},{"id":"ITEM-2","itemData":{"DOI":"10.1038/ncomms14163","ISBN":"2041-1723 (Electronic)\r2041-1723 (Linking)","ISSN":"20411723","PMID":"28106039","abstract":"Ecosystem recovery from anthropogenic disturbances, either without human intervention or assisted by ecological restoration, is increasingly occurring worldwide. As ecosystems progress through recovery, it is important to estimate any resulting deficit in biodiversity and functions. Here we use data from 3,035 sampling plots worldwide, to quantify the interim reduction of biodiversity and functions occurring during the recovery process (that is, the 'recovery debt'). Compared with reference levels, recovering ecosystems run annual deficits of 46-51% for organism abundance, 27-33% for species diversity, 32-42% for carbon cycling and 31-41% for nitrogen cycling. Our results are consistent across biomes but not across degrading factors. Our results suggest that recovering and restored ecosystems have less abundance, diversity and cycling of carbon and nitrogen than 'undisturbed' ecosystems, and that even if complete recovery is reached, an interim recovery debt will accumulate. Under such circumstances, increasing the quantity of less-functional ecosystems through ecological restoration and offsetting are inadequate alternatives to ecosystem protection.","author":[{"dropping-particle":"","family":"Moreno-Mateos","given":"David","non-dropping-particle":"","parse-names":false,"suffix":""},{"dropping-particle":"","family":"Barbier","given":"Edward B.","non-dropping-particle":"","parse-names":false,"suffix":""},{"dropping-particle":"","family":"Jones","given":"Peter C.","non-dropping-particle":"","parse-names":false,"suffix":""},{"dropping-particle":"","family":"Jones","given":"Holly P.","non-dropping-particle":"","parse-names":false,"suffix":""},{"dropping-particle":"","family":"Aronson","given":"James","non-dropping-particle":"","parse-names":false,"suffix":""},{"dropping-particle":"","family":"López-López","given":"José A.","non-dropping-particle":"","parse-names":false,"suffix":""},{"dropping-particle":"","family":"McCrackin","given":"Michelle L.","non-dropping-particle":"","parse-names":false,"suffix":""},{"dropping-particle":"","family":"Meli","given":"Paula","non-dropping-particle":"","parse-names":false,"suffix":""},{"dropping-particle":"","family":"Montoya","given":"Daniel","non-dropping-particle":"","parse-names":false,"suffix":""},{"dropping-particle":"","family":"Rey Benayas","given":"José M.","non-dropping-particle":"","parse-names":false,"suffix":""}],"container-title":"Nature Communications","id":"ITEM-2","issued":{"date-parts":[["2017"]]},"page":"8-13","title":"Anthropogenic ecosystem disturbance and the recovery debt","type":"article-journal","volume":"8"},"uris":["http://www.mendeley.com/documents/?uuid=c82817a2-93ff-4cd2-9d07-38aefa2313a3"]}],"mendeley":{"formattedCitation":"(Kareiva, Watts, McDonald, &amp; Boucher, 2007; Moreno-Mateos et al., 2017)","manualFormatting":"Kareiva et al. 2007, Moreno-Mateos et al. 2017)","plainTextFormattedCitation":"(Kareiva, Watts, McDonald, &amp; Boucher, 2007; Moreno-Mateos et al., 2017)","previouslyFormattedCitation":"(Kareiva, Watts, McDonald, &amp; Boucher, 2007; Moreno-Mateos et al., 2017)"},"properties":{"noteIndex":0},"schema":"https://github.com/citation-style-language/schema/raw/master/csl-citation.json"}</w:instrText>
      </w:r>
      <w:r>
        <w:fldChar w:fldCharType="separate"/>
      </w:r>
      <w:bookmarkStart w:id="2" w:name="__Fieldmark__21_1723522526"/>
      <w:r>
        <w:rPr>
          <w:rFonts w:ascii="Times New Roman" w:hAnsi="Times New Roman" w:cs="Times New Roman"/>
          <w:noProof/>
          <w:color w:val="auto"/>
        </w:rPr>
        <w:t>K</w:t>
      </w:r>
      <w:bookmarkStart w:id="3" w:name="__Fieldmark__21_1216879420"/>
      <w:r>
        <w:rPr>
          <w:rFonts w:ascii="Times New Roman" w:hAnsi="Times New Roman" w:cs="Times New Roman"/>
          <w:noProof/>
          <w:color w:val="auto"/>
        </w:rPr>
        <w:t>a</w:t>
      </w:r>
      <w:bookmarkStart w:id="4" w:name="__Fieldmark__39_2319225449"/>
      <w:r>
        <w:rPr>
          <w:rFonts w:ascii="Times New Roman" w:hAnsi="Times New Roman" w:cs="Times New Roman"/>
          <w:noProof/>
          <w:color w:val="auto"/>
        </w:rPr>
        <w:t>r</w:t>
      </w:r>
      <w:bookmarkStart w:id="5" w:name="__Fieldmark__30_840106984"/>
      <w:r>
        <w:rPr>
          <w:rFonts w:ascii="Times New Roman" w:hAnsi="Times New Roman" w:cs="Times New Roman"/>
          <w:noProof/>
          <w:color w:val="auto"/>
        </w:rPr>
        <w:t>e</w:t>
      </w:r>
      <w:bookmarkStart w:id="6" w:name="__Fieldmark__66_345926733"/>
      <w:r>
        <w:rPr>
          <w:rFonts w:ascii="Times New Roman" w:hAnsi="Times New Roman" w:cs="Times New Roman"/>
          <w:noProof/>
          <w:color w:val="auto"/>
        </w:rPr>
        <w:t>i</w:t>
      </w:r>
      <w:bookmarkStart w:id="7" w:name="__Fieldmark__371_3211313464"/>
      <w:r>
        <w:rPr>
          <w:rFonts w:ascii="Times New Roman" w:hAnsi="Times New Roman" w:cs="Times New Roman"/>
          <w:noProof/>
          <w:color w:val="auto"/>
        </w:rPr>
        <w:t>va et al. 2007, Moreno-Mateos et al. 2017)</w:t>
      </w:r>
      <w:r>
        <w:fldChar w:fldCharType="end"/>
      </w:r>
      <w:bookmarkEnd w:id="2"/>
      <w:bookmarkEnd w:id="3"/>
      <w:bookmarkEnd w:id="4"/>
      <w:bookmarkEnd w:id="5"/>
      <w:bookmarkEnd w:id="6"/>
      <w:bookmarkEnd w:id="7"/>
      <w:r>
        <w:rPr>
          <w:rFonts w:ascii="Times New Roman" w:hAnsi="Times New Roman" w:cs="Times New Roman"/>
          <w:color w:val="auto"/>
        </w:rPr>
        <w:t xml:space="preserve">. Given that the scale and frequency of disturbances continue to increase, it is important to understand how disturbance changes community assemblages and what attributes of those assemblages </w:t>
      </w:r>
      <w:del w:id="8" w:author="Molly Martin" w:date="2021-02-10T12:15:00Z">
        <w:r w:rsidDel="00CC61B2">
          <w:rPr>
            <w:rFonts w:ascii="Times New Roman" w:hAnsi="Times New Roman" w:cs="Times New Roman"/>
            <w:color w:val="auto"/>
          </w:rPr>
          <w:delText>lead to resistance, a measure of the amount of change an ecosystem experiences following</w:delText>
        </w:r>
      </w:del>
      <w:ins w:id="9" w:author="Molly Martin" w:date="2021-02-10T12:15:00Z">
        <w:r w:rsidR="00CC61B2">
          <w:rPr>
            <w:rFonts w:ascii="Times New Roman" w:hAnsi="Times New Roman" w:cs="Times New Roman"/>
            <w:color w:val="auto"/>
          </w:rPr>
          <w:t>make them resista</w:t>
        </w:r>
      </w:ins>
      <w:ins w:id="10" w:author="Molly Martin" w:date="2021-02-10T12:16:00Z">
        <w:r w:rsidR="00CC61B2">
          <w:rPr>
            <w:rFonts w:ascii="Times New Roman" w:hAnsi="Times New Roman" w:cs="Times New Roman"/>
            <w:color w:val="auto"/>
          </w:rPr>
          <w:t>nt to</w:t>
        </w:r>
      </w:ins>
      <w:r>
        <w:rPr>
          <w:rFonts w:ascii="Times New Roman" w:hAnsi="Times New Roman" w:cs="Times New Roman"/>
          <w:color w:val="auto"/>
        </w:rPr>
        <w:t xml:space="preserve"> disturbance. Why are some communities unaffected by disturbance, while others respond negatively or positively? Are there ecological characteristics of communities that predict </w:t>
      </w:r>
      <w:r w:rsidR="00BC1CA6">
        <w:rPr>
          <w:rFonts w:ascii="Times New Roman" w:hAnsi="Times New Roman" w:cs="Times New Roman"/>
          <w:color w:val="auto"/>
        </w:rPr>
        <w:t>those responses</w:t>
      </w:r>
      <w:r>
        <w:rPr>
          <w:rFonts w:ascii="Times New Roman" w:hAnsi="Times New Roman" w:cs="Times New Roman"/>
          <w:color w:val="auto"/>
        </w:rPr>
        <w:t xml:space="preserve">? One possible answer to the </w:t>
      </w:r>
      <w:ins w:id="11" w:author="Molly Martin" w:date="2021-02-10T12:16:00Z">
        <w:r w:rsidR="00CC61B2">
          <w:rPr>
            <w:rFonts w:ascii="Times New Roman" w:hAnsi="Times New Roman" w:cs="Times New Roman"/>
            <w:color w:val="auto"/>
          </w:rPr>
          <w:t xml:space="preserve">above </w:t>
        </w:r>
      </w:ins>
      <w:r>
        <w:rPr>
          <w:rFonts w:ascii="Times New Roman" w:hAnsi="Times New Roman" w:cs="Times New Roman"/>
          <w:color w:val="auto"/>
        </w:rPr>
        <w:t>questions</w:t>
      </w:r>
      <w:del w:id="12" w:author="Molly Martin" w:date="2021-02-10T12:16:00Z">
        <w:r w:rsidDel="00CC61B2">
          <w:rPr>
            <w:rFonts w:ascii="Times New Roman" w:hAnsi="Times New Roman" w:cs="Times New Roman"/>
            <w:color w:val="auto"/>
          </w:rPr>
          <w:delText xml:space="preserve"> above</w:delText>
        </w:r>
      </w:del>
      <w:r>
        <w:rPr>
          <w:rFonts w:ascii="Times New Roman" w:hAnsi="Times New Roman" w:cs="Times New Roman"/>
          <w:color w:val="auto"/>
        </w:rPr>
        <w:t xml:space="preserve"> is that community resistance to disturbance is related to the structure and dynamics of interactions within the community (</w:t>
      </w:r>
      <w:r>
        <w:fldChar w:fldCharType="begin" w:fldLock="1"/>
      </w:r>
      <w:r w:rsidR="00E066E1">
        <w:instrText>ADDIN CSL_CITATION {"citationItems":[{"id":"ITEM-1","itemData":{"author":[{"dropping-particle":"","family":"Gunderson","given":"Lance H","non-dropping-particle":"","parse-names":false,"suffix":""}],"container-title":"Annual Review of Ecology and Systematics","id":"ITEM-1","issued":{"date-parts":[["2000"]]},"page":"425-439","title":"Ecological resilience - In theory and application","type":"article-journal","volume":"31"},"uris":["http://www.mendeley.com/documents/?uuid=10ebe34d-ae63-424f-8b0f-f8051e59da81"]}],"mendeley":{"formattedCitation":"(Gunderson, 2000)","manualFormatting":"Gunderson 2000)","plainTextFormattedCitation":"(Gunderson, 2000)","previouslyFormattedCitation":"(Gunderson, 2000)"},"properties":{"noteIndex":0},"schema":"https://github.com/citation-style-language/schema/raw/master/csl-citation.json"}</w:instrText>
      </w:r>
      <w:r>
        <w:fldChar w:fldCharType="separate"/>
      </w:r>
      <w:bookmarkStart w:id="13" w:name="__Fieldmark__44_1723522526"/>
      <w:r>
        <w:rPr>
          <w:rFonts w:ascii="Times New Roman" w:hAnsi="Times New Roman" w:cs="Times New Roman"/>
          <w:noProof/>
          <w:color w:val="auto"/>
        </w:rPr>
        <w:t>G</w:t>
      </w:r>
      <w:bookmarkStart w:id="14" w:name="__Fieldmark__40_1216879420"/>
      <w:r>
        <w:rPr>
          <w:rFonts w:ascii="Times New Roman" w:hAnsi="Times New Roman" w:cs="Times New Roman"/>
          <w:noProof/>
          <w:color w:val="auto"/>
        </w:rPr>
        <w:t>u</w:t>
      </w:r>
      <w:bookmarkStart w:id="15" w:name="__Fieldmark__63_2319225449"/>
      <w:r>
        <w:rPr>
          <w:rFonts w:ascii="Times New Roman" w:hAnsi="Times New Roman" w:cs="Times New Roman"/>
          <w:noProof/>
          <w:color w:val="auto"/>
        </w:rPr>
        <w:t>n</w:t>
      </w:r>
      <w:bookmarkStart w:id="16" w:name="__Fieldmark__49_840106984"/>
      <w:r>
        <w:rPr>
          <w:rFonts w:ascii="Times New Roman" w:hAnsi="Times New Roman" w:cs="Times New Roman"/>
          <w:noProof/>
          <w:color w:val="auto"/>
        </w:rPr>
        <w:t>d</w:t>
      </w:r>
      <w:bookmarkStart w:id="17" w:name="__Fieldmark__82_345926733"/>
      <w:r>
        <w:rPr>
          <w:rFonts w:ascii="Times New Roman" w:hAnsi="Times New Roman" w:cs="Times New Roman"/>
          <w:noProof/>
          <w:color w:val="auto"/>
        </w:rPr>
        <w:t>e</w:t>
      </w:r>
      <w:bookmarkStart w:id="18" w:name="__Fieldmark__385_3211313464"/>
      <w:r>
        <w:rPr>
          <w:rFonts w:ascii="Times New Roman" w:hAnsi="Times New Roman" w:cs="Times New Roman"/>
          <w:noProof/>
          <w:color w:val="auto"/>
        </w:rPr>
        <w:t>rson 2000)</w:t>
      </w:r>
      <w:r>
        <w:fldChar w:fldCharType="end"/>
      </w:r>
      <w:bookmarkEnd w:id="13"/>
      <w:bookmarkEnd w:id="14"/>
      <w:bookmarkEnd w:id="15"/>
      <w:bookmarkEnd w:id="16"/>
      <w:bookmarkEnd w:id="17"/>
      <w:bookmarkEnd w:id="18"/>
      <w:r>
        <w:rPr>
          <w:rFonts w:ascii="Times New Roman" w:hAnsi="Times New Roman" w:cs="Times New Roman"/>
          <w:color w:val="auto"/>
        </w:rPr>
        <w:t>. While the relationship between community complexity and stability has been debated since the mid-fifties (</w:t>
      </w:r>
      <w:r>
        <w:fldChar w:fldCharType="begin" w:fldLock="1"/>
      </w:r>
      <w:r w:rsidR="00E066E1">
        <w:instrText>ADDIN CSL_CITATION {"citationItems":[{"id":"ITEM-1","itemData":{"author":[{"dropping-particle":"","family":"Elton","given":"C.S.","non-dropping-particle":"","parse-names":false,"suffix":""}],"id":"ITEM-1","issued":{"date-parts":[["1958"]]},"publisher":"Chapman &amp; Hall","publisher-place":"London","title":"Ecology of invasions by animals and plants","type":"book"},"uris":["http://www.mendeley.com/documents/?uuid=bff4ffac-bd9b-4b5b-81be-debe86e3db15"]},{"id":"ITEM-2","itemData":{"author":[{"dropping-particle":"","family":"MacArthur","given":"Robert","non-dropping-particle":"","parse-names":false,"suffix":""}],"container-title":"Ecology","id":"ITEM-2","issue":"3","issued":{"date-parts":[["1955"]]},"page":"533-536","title":"Fluctuations of animal populations and a measure of community stability","type":"article-journal","volume":"36"},"uris":["http://www.mendeley.com/documents/?uuid=e70812d5-73fd-4440-b83b-2a1ee0607076"]}],"mendeley":{"formattedCitation":"(Elton, 1958; MacArthur, 1955)","manualFormatting":"MacArthur 1955, May 1973, Elton 1958)","plainTextFormattedCitation":"(Elton, 1958; MacArthur, 1955)","previouslyFormattedCitation":"(Elton, 1958; MacArthur, 1955)"},"properties":{"noteIndex":0},"schema":"https://github.com/citation-style-language/schema/raw/master/csl-citation.json"}</w:instrText>
      </w:r>
      <w:r>
        <w:fldChar w:fldCharType="separate"/>
      </w:r>
      <w:bookmarkStart w:id="19" w:name="__Fieldmark__67_1723522526"/>
      <w:r>
        <w:rPr>
          <w:rFonts w:ascii="Times New Roman" w:hAnsi="Times New Roman" w:cs="Times New Roman"/>
          <w:noProof/>
          <w:color w:val="auto"/>
        </w:rPr>
        <w:t>M</w:t>
      </w:r>
      <w:bookmarkStart w:id="20" w:name="__Fieldmark__59_1216879420"/>
      <w:r>
        <w:rPr>
          <w:rFonts w:ascii="Times New Roman" w:hAnsi="Times New Roman" w:cs="Times New Roman"/>
          <w:noProof/>
          <w:color w:val="auto"/>
        </w:rPr>
        <w:t>a</w:t>
      </w:r>
      <w:bookmarkStart w:id="21" w:name="__Fieldmark__81_2319225449"/>
      <w:r>
        <w:rPr>
          <w:rFonts w:ascii="Times New Roman" w:hAnsi="Times New Roman" w:cs="Times New Roman"/>
          <w:noProof/>
          <w:color w:val="auto"/>
        </w:rPr>
        <w:t>c</w:t>
      </w:r>
      <w:bookmarkStart w:id="22" w:name="__Fieldmark__60_840106984"/>
      <w:r>
        <w:rPr>
          <w:rFonts w:ascii="Times New Roman" w:hAnsi="Times New Roman" w:cs="Times New Roman"/>
          <w:noProof/>
          <w:color w:val="auto"/>
        </w:rPr>
        <w:t>A</w:t>
      </w:r>
      <w:bookmarkStart w:id="23" w:name="__Fieldmark__91_345926733"/>
      <w:r>
        <w:rPr>
          <w:rFonts w:ascii="Times New Roman" w:hAnsi="Times New Roman" w:cs="Times New Roman"/>
          <w:noProof/>
          <w:color w:val="auto"/>
        </w:rPr>
        <w:t>r</w:t>
      </w:r>
      <w:bookmarkStart w:id="24" w:name="__Fieldmark__395_3211313464"/>
      <w:r>
        <w:rPr>
          <w:rFonts w:ascii="Times New Roman" w:hAnsi="Times New Roman" w:cs="Times New Roman"/>
          <w:noProof/>
          <w:color w:val="auto"/>
        </w:rPr>
        <w:t>thur 1955, May 1973, Elton 1958)</w:t>
      </w:r>
      <w:r>
        <w:fldChar w:fldCharType="end"/>
      </w:r>
      <w:bookmarkEnd w:id="19"/>
      <w:bookmarkEnd w:id="20"/>
      <w:bookmarkEnd w:id="21"/>
      <w:bookmarkEnd w:id="22"/>
      <w:bookmarkEnd w:id="23"/>
      <w:bookmarkEnd w:id="24"/>
      <w:r>
        <w:rPr>
          <w:rFonts w:ascii="Times New Roman" w:hAnsi="Times New Roman" w:cs="Times New Roman"/>
          <w:color w:val="auto"/>
        </w:rPr>
        <w:t xml:space="preserve">, </w:t>
      </w:r>
      <w:ins w:id="25" w:author="Molly Martin" w:date="2021-02-10T12:17:00Z">
        <w:r w:rsidR="00CC61B2">
          <w:rPr>
            <w:rFonts w:ascii="Times New Roman" w:hAnsi="Times New Roman" w:cs="Times New Roman"/>
            <w:color w:val="auto"/>
          </w:rPr>
          <w:t xml:space="preserve">recent </w:t>
        </w:r>
      </w:ins>
      <w:r>
        <w:rPr>
          <w:rFonts w:ascii="Times New Roman" w:hAnsi="Times New Roman" w:cs="Times New Roman"/>
          <w:color w:val="auto"/>
        </w:rPr>
        <w:t xml:space="preserve">evidence </w:t>
      </w:r>
      <w:del w:id="26" w:author="Molly Martin" w:date="2021-02-10T12:17:00Z">
        <w:r w:rsidDel="00CC61B2">
          <w:rPr>
            <w:rFonts w:ascii="Times New Roman" w:hAnsi="Times New Roman" w:cs="Times New Roman"/>
            <w:color w:val="auto"/>
          </w:rPr>
          <w:delText xml:space="preserve">from the </w:delText>
        </w:r>
      </w:del>
      <w:del w:id="27" w:author="Molly Martin" w:date="2020-10-16T16:46:00Z">
        <w:r w:rsidDel="00FF61AE">
          <w:rPr>
            <w:rFonts w:ascii="Times New Roman" w:hAnsi="Times New Roman" w:cs="Times New Roman"/>
            <w:color w:val="auto"/>
          </w:rPr>
          <w:delText xml:space="preserve">early </w:delText>
        </w:r>
      </w:del>
      <w:del w:id="28" w:author="Molly Martin" w:date="2021-02-10T12:17:00Z">
        <w:r w:rsidDel="00CC61B2">
          <w:rPr>
            <w:rFonts w:ascii="Times New Roman" w:hAnsi="Times New Roman" w:cs="Times New Roman"/>
            <w:color w:val="auto"/>
          </w:rPr>
          <w:delText xml:space="preserve">2000s </w:delText>
        </w:r>
      </w:del>
      <w:r>
        <w:rPr>
          <w:rFonts w:ascii="Times New Roman" w:hAnsi="Times New Roman" w:cs="Times New Roman"/>
          <w:color w:val="auto"/>
        </w:rPr>
        <w:t xml:space="preserve">supports the idea that diversity is associated with stability due to the presence of species with a variety of responses to disturbance </w:t>
      </w:r>
      <w:r>
        <w:fldChar w:fldCharType="begin" w:fldLock="1"/>
      </w:r>
      <w:r w:rsidR="002E6540">
        <w:instrText>ADDIN CSL_CITATION {"citationItems":[{"id":"ITEM-1","itemData":{"DOI":"10.1038/35012234","ISBN":"0028-0836","ISSN":"00280836","PMID":"10821283","abstract":"There exists little doubt that the Earth's biodiversity is declining. The Nature Conservancy, for example, has documented that one-third of the plant and animal species in the United States are now at risk of extinction. The problem is a monumental one, and forces us to consider in depth how we expect ecosystems, which ultimately are our life-support systems, to respond to reductions in diversity. This issue--commonly referred to as the diversity-stability debate--is the subject of this review, which synthesizes historical ideas with recent advances. Both theory and empirical evidence agree that we should expect declines in diversity to accelerate the simplification of ecological communities.","author":[{"dropping-particle":"","family":"McCann","given":"Kevin Shear","non-dropping-particle":"","parse-names":false,"suffix":""}],"container-title":"Nature","id":"ITEM-1","issue":"6783","issued":{"date-parts":[["2000"]]},"page":"228-233","title":"The diversity–stability debate","type":"article-journal","volume":"405"},"uris":["http://www.mendeley.com/documents/?uuid=5cc21e41-b761-4a1f-a503-5c2f76c5c111"]},{"id":"ITEM-2","itemData":{"author":[{"dropping-particle":"","family":"Thébault","given":"Elisa","non-dropping-particle":"","parse-names":false,"suffix":""},{"dropping-particle":"","family":"Fontaine","given":"Colin","non-dropping-particle":"","parse-names":false,"suffix":""}],"container-title":"Science","id":"ITEM-2","issued":{"date-parts":[["2010"]]},"page":"853-856","title":"Stability of Ecological Communities and the Architecture of Mutualistic and Trophic Networks","type":"article-journal","volume":"329"},"uris":["http://www.mendeley.com/documents/?uuid=a1a1c93c-40f3-4108-a106-e220e911fa84"]}],"mendeley":{"formattedCitation":"(McCann, 2000; Thébault &amp; Fontaine, 2010)","plainTextFormattedCitation":"(McCann, 2000; Thébault &amp; Fontaine, 2010)","previouslyFormattedCitation":"(McCann, 2000; Thébault &amp; Fontaine, 2010)"},"properties":{"noteIndex":0},"schema":"https://github.com/citation-style-language/schema/raw/master/csl-citation.json"}</w:instrText>
      </w:r>
      <w:r>
        <w:fldChar w:fldCharType="separate"/>
      </w:r>
      <w:bookmarkStart w:id="29" w:name="__Fieldmark__90_1723522526"/>
      <w:bookmarkStart w:id="30" w:name="__Fieldmark__78_1216879420"/>
      <w:bookmarkStart w:id="31" w:name="__Fieldmark__96_2319225449"/>
      <w:bookmarkStart w:id="32" w:name="__Fieldmark__82_840106984"/>
      <w:bookmarkStart w:id="33" w:name="__Fieldmark__105_345926733"/>
      <w:bookmarkStart w:id="34" w:name="__Fieldmark__415_3211313464"/>
      <w:r w:rsidR="00FF61AE" w:rsidRPr="00FF61AE">
        <w:rPr>
          <w:rFonts w:ascii="Times New Roman" w:hAnsi="Times New Roman" w:cs="Times New Roman"/>
          <w:noProof/>
          <w:color w:val="auto"/>
        </w:rPr>
        <w:t>(McCann, 2000; Thébault &amp; Fontaine, 2010)</w:t>
      </w:r>
      <w:r>
        <w:fldChar w:fldCharType="end"/>
      </w:r>
      <w:bookmarkEnd w:id="29"/>
      <w:bookmarkEnd w:id="30"/>
      <w:bookmarkEnd w:id="31"/>
      <w:bookmarkEnd w:id="32"/>
      <w:bookmarkEnd w:id="33"/>
      <w:bookmarkEnd w:id="34"/>
      <w:r>
        <w:rPr>
          <w:rFonts w:ascii="Times New Roman" w:hAnsi="Times New Roman" w:cs="Times New Roman"/>
          <w:color w:val="auto"/>
        </w:rPr>
        <w:t xml:space="preserve">. </w:t>
      </w:r>
    </w:p>
    <w:p w14:paraId="30C05463" w14:textId="77777777" w:rsidR="002972E9"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 xml:space="preserve">The response of wild bee and plant </w:t>
      </w:r>
      <w:del w:id="35" w:author="Molly Martin" w:date="2021-02-10T12:18:00Z">
        <w:r w:rsidDel="00583920">
          <w:rPr>
            <w:rFonts w:ascii="Times New Roman" w:hAnsi="Times New Roman" w:cs="Times New Roman"/>
            <w:color w:val="auto"/>
          </w:rPr>
          <w:delText xml:space="preserve">communities </w:delText>
        </w:r>
      </w:del>
      <w:ins w:id="36" w:author="Molly Martin" w:date="2021-02-10T12:18:00Z">
        <w:r w:rsidR="00583920">
          <w:rPr>
            <w:rFonts w:ascii="Times New Roman" w:hAnsi="Times New Roman" w:cs="Times New Roman"/>
            <w:color w:val="auto"/>
          </w:rPr>
          <w:t xml:space="preserve">assemblages </w:t>
        </w:r>
      </w:ins>
      <w:r>
        <w:rPr>
          <w:rFonts w:ascii="Times New Roman" w:hAnsi="Times New Roman" w:cs="Times New Roman"/>
          <w:color w:val="auto"/>
        </w:rPr>
        <w:t xml:space="preserve">to wildfire </w:t>
      </w:r>
      <w:proofErr w:type="gramStart"/>
      <w:r>
        <w:rPr>
          <w:rFonts w:ascii="Times New Roman" w:hAnsi="Times New Roman" w:cs="Times New Roman"/>
          <w:color w:val="auto"/>
        </w:rPr>
        <w:t>has</w:t>
      </w:r>
      <w:proofErr w:type="gramEnd"/>
      <w:r>
        <w:rPr>
          <w:rFonts w:ascii="Times New Roman" w:hAnsi="Times New Roman" w:cs="Times New Roman"/>
          <w:color w:val="auto"/>
        </w:rPr>
        <w:t xml:space="preserve"> been studied in a variety of ecosystem contexts</w:t>
      </w:r>
      <w:ins w:id="37" w:author="Molly Martin" w:date="2021-02-10T12:39:00Z">
        <w:r w:rsidR="006328E0">
          <w:rPr>
            <w:rFonts w:ascii="Times New Roman" w:hAnsi="Times New Roman" w:cs="Times New Roman"/>
            <w:color w:val="auto"/>
          </w:rPr>
          <w:t xml:space="preserve">, with many studies finding that fire </w:t>
        </w:r>
      </w:ins>
      <w:ins w:id="38" w:author="Molly Martin" w:date="2021-02-10T12:40:00Z">
        <w:r w:rsidR="006328E0">
          <w:rPr>
            <w:rFonts w:ascii="Times New Roman" w:hAnsi="Times New Roman" w:cs="Times New Roman"/>
            <w:color w:val="auto"/>
          </w:rPr>
          <w:t xml:space="preserve">leads to an increase in </w:t>
        </w:r>
      </w:ins>
      <w:ins w:id="39" w:author="Molly Martin" w:date="2021-02-10T12:41:00Z">
        <w:r w:rsidR="006328E0">
          <w:rPr>
            <w:rFonts w:ascii="Times New Roman" w:hAnsi="Times New Roman" w:cs="Times New Roman"/>
            <w:color w:val="auto"/>
          </w:rPr>
          <w:t>bee abundance and species richness</w:t>
        </w:r>
      </w:ins>
      <w:r>
        <w:rPr>
          <w:rFonts w:ascii="Times New Roman" w:hAnsi="Times New Roman" w:cs="Times New Roman"/>
          <w:color w:val="auto"/>
        </w:rPr>
        <w:t xml:space="preserve">. The distribution and abundance of resources shape the effect of fire on bee communities. </w:t>
      </w:r>
      <w:moveFromRangeStart w:id="40" w:author="Molly Martin" w:date="2021-02-10T12:42:00Z" w:name="move63853357"/>
      <w:moveFrom w:id="41" w:author="Molly Martin" w:date="2021-02-10T12:42:00Z">
        <w:r w:rsidDel="006328E0">
          <w:rPr>
            <w:rFonts w:ascii="Times New Roman" w:hAnsi="Times New Roman" w:cs="Times New Roman"/>
            <w:color w:val="auto"/>
          </w:rPr>
          <w:t xml:space="preserve">Species abundance and richness of bee and plant communities appear to change simultaneously and in parallel. </w:t>
        </w:r>
      </w:moveFrom>
      <w:moveFromRangeEnd w:id="40"/>
      <w:r>
        <w:rPr>
          <w:rFonts w:ascii="Times New Roman" w:hAnsi="Times New Roman" w:cs="Times New Roman"/>
          <w:color w:val="auto"/>
        </w:rPr>
        <w:t>In many ecosystems, fires result in a rapid increase in the abundance and species richness of plants as a result of an opening of the canopy, followed by an increase in light and influx of water and nutrients (</w:t>
      </w:r>
      <w:r>
        <w:fldChar w:fldCharType="begin" w:fldLock="1"/>
      </w:r>
      <w:r w:rsidR="00E066E1">
        <w:instrText>ADDIN CSL_CITATION {"citationItems":[{"id":"ITEM-1","itemData":{"DOI":"10.1016/j.biocon.2011.07.019","ISBN":"0006-3207","ISSN":"00063207","abstract":"Periodic wildfire defines plant community composition and dynamics in many of the world's semi-arid biomes, whose climates and floras also favor wild bee diversity. Invasive flammable grasses, deforestation, historical fire suppression and human ignition are increasing fire frequency and intensifying its severity, as well as introducing fire to previously fireproof biomes. In many of these habitats, bees are key pollinators. Many, often most of the solitary bee species and individuals in these biomes nest underground (so-called \" mining\" bees). To evaluate their susceptibility to fire, we tested heat tolerances of bees' four life stages using an experimental design that mimicked heat conduction dynamics of natural soils. All life stages survived heating of up to 45. °C for 27. min, but none survived heating at 54. °C for 9. min; the pupal stage survived best. At near-lethal temperatures, more prolonged heating caused more mortality. These data were related to published studies of heat penetration depths in soil during fire and an exhaustive compilation of published nesting depths reported for mining bees. We conclude that a small fraction (9%) of the shallowest-nesting mining bee species is likely to die from soil heating by wildfire. Among these, ground-nesting megachilids (Osmia, Megachile) will be most vulnerable, owing to their shallow horizontal nests. Because mining bees prevail in most biomes of the temperate zone, any vegetation rehabilitation efforts should therefore expect that bee communities will largely survive the immediate effects of wildfire, and therefore will need pollen and nectar resources in the year(s) after fire. © 2011 Elsevier Ltd.","author":[{"dropping-particle":"","family":"Cane","given":"James H.","non-dropping-particle":"","parse-names":false,"suffix":""},{"dropping-particle":"","family":"Neff","given":"John L.","non-dropping-particle":"","parse-names":false,"suffix":""}],"container-title":"Biological Conservation","id":"ITEM-1","issue":"144","issued":{"date-parts":[["2011"]]},"page":"2631-2636","title":"Predicted fates of ground-nesting bees in soil heated by wildfire: Thermal tolerances of life stages and a survey of nesting depths","type":"article-journal"},"uris":["http://www.mendeley.com/documents/?uuid=ef2e27e8-fd3b-3d12-963e-57596d39c5ec"]},{"id":"ITEM-2","itemData":{"DOI":"10.1111/j.1365-2656.2008.01462.x","ISBN":"0021-8790","ISSN":"00218790","PMID":"18705629","abstract":"1. Valuable insights into mechanisms of community responses to environmental change can be gained by analysing in tandem the variation in functional and taxonomic composition along environmental gradients. 2. We assess the changes in species and functional trait composition (i.e. dominant traits and functional diversity) of diverse bee communities in contrasting fire-driven systems in two climatic regions: Mediterranean (scrub habitats in Israel) and temperate (chestnut forests in southern Switzerland). 3. In both climatic regions, there were shifts in species diversity and composition related to post-fire age. In the temperate region, functional composition responded markedly to fire; however, in the Mediterranean, the taxonomic response to fire was not matched by functional replacement. 4. These results suggest that greater functional stability to fire in the Mediterranean is achieved by replacement of functionally similar species (i.e. functional redundancy) which dominate under different environmental conditions in the heterogeneous landscapes of the region. In contrast, the greater functional response in the temperate region was attributed to a more rapid post-fire vegetation recovery and shorter time-window when favourable habitat was available relative to the Mediterranean. 5. Bee traits can be used to predict the functional responses of bee communities to environmental changes in habitats of conservation importance in different regions with distinct disturbance regimes. However, predictions cannot be generalized from one climatic region to another where distinct habitat configurations occur.","author":[{"dropping-particle":"","family":"Moretti","given":"Marco","non-dropping-particle":"","parse-names":false,"suffix":""},{"dropping-particle":"","family":"Bello","given":"Francesco","non-dropping-particle":"De","parse-names":false,"suffix":""},{"dropping-particle":"","family":"Roberts","given":"Stuart P.M.","non-dropping-particle":"","parse-names":false,"suffix":""},{"dropping-particle":"","family":"Potts","given":"Simon G.","non-dropping-particle":"","parse-names":false,"suffix":""}],"container-title":"Journal of Animal Ecology","id":"ITEM-2","issue":"78","issued":{"date-parts":[["2009"]]},"page":"98-108","title":"Taxonomical vs. functional responses of bee communities to fire in two contrasting climatic regions","type":"article-journal"},"uris":["http://www.mendeley.com/documents/?uuid=8466e6b7-f72e-34a7-bec8-cf57d0b2b4af"]},{"id":"ITEM-3","itemData":{"DOI":"10.1111/gcb.13236","ISSN":"13652486","abstract":"Fire has a major impact on the structure and function of many ecosystems globally. Pyrodiversity, the diversity of fires within a region (where diversity is based on fire characteristics such as extent, severity, and frequency), has been hypothesized to promote biodiversity, but changing climate and land management practices have eroded pyrodiversity. To assess whether changes in pyrodiversity will have impacts on ecological communities, we must first understand the mechanisms that might enable pyrodiversity to sustain biodiversity, and how such changes might interact with other disturbances such as drought. Focusing on plant–pollinator communities in mixed-conifer forest with frequent fire in Yosemite National Park, California, we examine how pyrodiversity, combined with drought intensity, influences those communities. We find that pyrodiversity is positively related to the richness of the pollinators, flowering plants, and plant–pollinator interactions. On average, a 5% increase in pyrodiversity led to the gain of approximately one pollinator and one flowering plant species and nearly two interactions. We also find that a diversity of fire characteristics contributes to the spatial heterogeneity (β-diversity) of plant and pollinator communities. Lastly, we find evidence that fire diversity buffers pollinator communities against the effects of drought-induced floral resource scarcity. Fire diversity is thus important for the maintenance of flowering plant and pollinator diversity and predicted shifts in fire regimes to include less pyrodiversity compounded with increasing drought occurrence will negatively influence the richness of these communities in this and other forested ecosystems. In addition, lower heterogeneity of fire severity may act to reduce spatial turnover of plant–pollinator communities. The heterogeneity of community composition is a primary determinant of the total species diversity present in a landscape, and thus, lower pyrodiversity may negatively affect the richness of plant–pollinator communities across large spatial scales.","author":[{"dropping-particle":"","family":"Ponisio","given":"Lauren C.","non-dropping-particle":"","parse-names":false,"suffix":""},{"dropping-particle":"","family":"Wilkin","given":"Kate","non-dropping-particle":"","parse-names":false,"suffix":""},{"dropping-particle":"","family":"M'Gonigle","given":"Leithen K.","non-dropping-particle":"","parse-names":false,"suffix":""},{"dropping-particle":"","family":"Kulhanek","given":"Kelly","non-dropping-particle":"","parse-names":false,"suffix":""},{"dropping-particle":"","family":"Cook","given":"Lindsay","non-dropping-particle":"","parse-names":false,"suffix":""},{"dropping-particle":"","family":"Thorp","given":"Robbin","non-dropping-particle":"","parse-names":false,"suffix":""},{"dropping-particle":"","family":"Griswold","given":"Terry","non-dropping-particle":"","parse-names":false,"suffix":""},{"dropping-particle":"","family":"Kremen","given":"Claire","non-dropping-particle":"","parse-names":false,"suffix":""}],"container-title":"Global Change Biology","id":"ITEM-3","issue":"5","issued":{"date-parts":[["2016"]]},"page":"1-15","title":"Pyrodiversity begets plant-pollinator community diversity","type":"article-journal","volume":"22"},"uris":["http://www.mendeley.com/documents/?uuid=b6a49b8d-9351-3532-8257-7baf0e35ea2e"]},{"id":"ITEM-4","itemData":{"DOI":"10.1371/journal.pone.0079853","ISBN":"1932-6203 (Electronic)\\r1932-6203 (Linking)","ISSN":"19326203","PMID":"24265787","abstract":"Pollinators serve critical roles for the functioning of terrestrial\\necosystems, and have an estimated annual value of over $150 billion for\\nglobal agriculture. Mounting evidence from agricultural systems reveals\\nthat pollinators are declining in many regions of the world, and with a\\nlack of information on whether pollinator communities in natural systems\\nare following similar trends, identifying factors which support\\npollinator visitation and services are important for ameliorating the\\neffects of the current global pollinator crisis. We investigated how\\nfire affects resource structure and how that variation influences floral\\npollinator communities by comparing burn versus control treatments in a\\nsoutheastern USA old-field system. We hypothesized and found a positive\\nrelationship between fire and plant density of a native forb, Verbesina\\nalternifolia, as well as a significant difference in floral visitation\\nof V. alternifolia between burn and control treatments. V. alternifolia\\ndensity was 44% greater and floral visitation was 54% greater in\\nburned treatments relative to control sites. When the density of V.\\nalternifolia was experimentally reduced in the burn sites to equivalent\\ndensities observed in control sites, floral visitation in burned sites\\ndeclined to rates found in control sites. Our results indicate that\\nplant density is a proximal mechanism by which an imposed fire regime\\ncan indirectly impact floral visitation, suggesting its usefulness as a\\ntool for management of pollination services. Although concerns surround\\nthe negative impacts of management, indirect positive effects may\\nprovide an important direction to explore for managing future ecological\\nand conservation issues. Studies examining the interaction among\\nresource concentration, plant apparency, and how fire affects the\\nevolutionary consequences of altered patterns of floral visitation are\\noverdue.","author":[{"dropping-particle":"","family":"Nuland","given":"Michael E.","non-dropping-particle":"Van","parse-names":false,"suffix":""},{"dropping-particle":"","family":"Haag","given":"Elliot N.","non-dropping-particle":"","parse-names":false,"suffix":""},{"dropping-particle":"","family":"Bryant","given":"Jessica A.M.","non-dropping-particle":"","parse-names":false,"suffix":""},{"dropping-particle":"","family":"Read","given":"Quentin D.","non-dropping-particle":"","parse-names":false,"suffix":""},{"dropping-particle":"","family":"Klein","given":"Robert N.","non-dropping-particle":"","parse-names":false,"suffix":""},{"dropping-particle":"","family":"Douglas","given":"Morgan J.","non-dropping-particle":"","parse-names":false,"suffix":""},{"dropping-particle":"","family":"Gorman","given":"Courtney E.","non-dropping-particle":"","parse-names":false,"suffix":""},{"dropping-particle":"","family":"Greenwell","given":"Trey D.","non-dropping-particle":"","parse-names":false,"suffix":""},{"dropping-particle":"","family":"Busby","given":"Mark W.","non-dropping-particle":"","parse-names":false,"suffix":""},{"dropping-particle":"","family":"Collins","given":"Jonathan","non-dropping-particle":"","parse-names":false,"suffix":""},{"dropping-particle":"","family":"LeRoy","given":"Joseph T.","non-dropping-particle":"","parse-names":false,"suffix":""},{"dropping-particle":"","family":"Schuchmann","given":"George","non-dropping-particle":"","parse-names":false,"suffix":""},{"dropping-particle":"","family":"Schweitzer","given":"Jennifer A.","non-dropping-particle":"","parse-names":false,"suffix":""},{"dropping-particle":"","family":"Bailey","given":"Joseph K.","non-dropping-particle":"","parse-names":false,"suffix":""}],"container-title":"PLoS ONE","id":"ITEM-4","issue":"11","issued":{"date-parts":[["2013"]]},"page":"1-8","title":"Fire promotes pollinator visitation: Implications for ameliorating declines of pollination services","type":"article-journal","volume":"8"},"uris":["http://www.mendeley.com/documents/?uuid=d0bdae1c-e563-3415-9133-b291281bac01"]},{"id":"ITEM-5","itemData":{"abstract":"Lack of natural disturbances and the homogenization of boreal forest because of intensive forest management pose a threat to biodiversity and can endanger the provision of ecosystem services. In this study, we assessed how two methods aimed to promote biodiversity, i.e. prescribed fire and retention forestry (RET), affect ecosystem services supported by bilberry and lingonberry in Scots pine-dominated boreal forests. Shrub cover, flowering, berry yield and percent fruit set of both shrubs were measured and bees were sampled by pan-traps on 24 study sites 13 years following a large-scale experiment, where RET (0, 10, 50 m3/ha and uncut forests) and fire (yes/no) were manipulated following a replicated factorial design. In general, bilberry performance and reproduction were higher at uncut sites, while lingonberry flowering was positively affected by fire and retention. Bee community composition was mainly determined by percentage of bare ground and number of logs within sites, both nesting resources largely determined by fire and retention. Burnt sites with retention trees serve as pollinator source habitats and contain floral resources, highlighting the importance of natural disturbances and biological legacies in the conservation of pollination services from boreal forests.","author":[{"dropping-particle":"","family":"Rodriguez","given":"Antonio","non-dropping-particle":"","parse-names":false,"suffix":""},{"dropping-particle":"","family":"Kouki","given":"Jari","non-dropping-particle":"","parse-names":false,"suffix":""}],"container-title":"Forest Ecology and Management","id":"ITEM-5","issue":"350","issued":{"date-parts":[["2015"]]},"page":"1-12","title":"Emulating natural disturbance in forest management enhances pollination services for dominant Vaccinium shrubs in boreal pine-dominated forests","type":"article-journal"},"uris":["http://www.mendeley.com/documents/?uuid=e0d5cb66-58b0-44ec-9aa3-a8e5d095c00d"]},{"id":"ITEM-6","itemData":{"author":[{"dropping-particle":"","family":"Moretti","given":"Marco","non-dropping-particle":"","parse-names":false,"suffix":""},{"dropping-particle":"","family":"Obrist","given":"Martin K.","non-dropping-particle":"","parse-names":false,"suffix":""},{"dropping-particle":"","family":"Duelli","given":"Peter","non-dropping-particle":"","parse-names":false,"suffix":""}],"container-title":"Ecography","id":"ITEM-6","issue":"27","issued":{"date-parts":[["2004"]]},"page":"173-186","title":"Arthropod biodiversity after forest fires: winners and losers in the winter fire regime of the southern Alps","type":"article-journal"},"uris":["http://www.mendeley.com/documents/?uuid=9aa49060-b32d-4985-9552-03a50c3d2ab8"]}],"mendeley":{"formattedCitation":"(Cane &amp; Neff, 2011; Moretti, De Bello, Roberts, &amp; Potts, 2009; Moretti, Obrist, &amp; Duelli, 2004; Ponisio et al., 2016; Rodriguez &amp; Kouki, 2015; Van Nuland et al., 2013)","manualFormatting":"Moretti et al. 2004, 2009, Campbell et al. 2007, Cane and Neff 2011, Van Nuland et al. 2013, Rodriguez and Kouki 2015, Ponisio et al. 2016)","plainTextFormattedCitation":"(Cane &amp; Neff, 2011; Moretti, De Bello, Roberts, &amp; Potts, 2009; Moretti, Obrist, &amp; Duelli, 2004; Ponisio et al., 2016; Rodriguez &amp; Kouki, 2015; Van Nuland et al., 2013)","previouslyFormattedCitation":"(Cane &amp; Neff, 2011; Moretti, De Bello, Roberts, &amp; Potts, 2009; Moretti, Obrist, &amp; Duelli, 2004; Ponisio et al., 2016; Rodriguez &amp; Kouki, 2015; Van Nuland et al., 2013)"},"properties":{"noteIndex":0},"schema":"https://github.com/citation-style-language/schema/raw/master/csl-citation.json"}</w:instrText>
      </w:r>
      <w:r>
        <w:fldChar w:fldCharType="separate"/>
      </w:r>
      <w:bookmarkStart w:id="42" w:name="__Fieldmark__128_1723522526"/>
      <w:r>
        <w:rPr>
          <w:rFonts w:ascii="Times New Roman" w:hAnsi="Times New Roman" w:cs="Times New Roman"/>
          <w:noProof/>
          <w:color w:val="auto"/>
        </w:rPr>
        <w:t>M</w:t>
      </w:r>
      <w:bookmarkStart w:id="43" w:name="__Fieldmark__109_1216879420"/>
      <w:r>
        <w:rPr>
          <w:rFonts w:ascii="Times New Roman" w:hAnsi="Times New Roman" w:cs="Times New Roman"/>
          <w:noProof/>
          <w:color w:val="auto"/>
        </w:rPr>
        <w:t>o</w:t>
      </w:r>
      <w:bookmarkStart w:id="44" w:name="__Fieldmark__150_2319225449"/>
      <w:r>
        <w:rPr>
          <w:rFonts w:ascii="Times New Roman" w:hAnsi="Times New Roman" w:cs="Times New Roman"/>
          <w:noProof/>
          <w:color w:val="auto"/>
        </w:rPr>
        <w:t>r</w:t>
      </w:r>
      <w:bookmarkStart w:id="45" w:name="__Fieldmark__351_840106984"/>
      <w:r>
        <w:rPr>
          <w:rFonts w:ascii="Times New Roman" w:hAnsi="Times New Roman" w:cs="Times New Roman"/>
          <w:noProof/>
          <w:color w:val="auto"/>
        </w:rPr>
        <w:t>e</w:t>
      </w:r>
      <w:bookmarkStart w:id="46" w:name="__Fieldmark__330_345926733"/>
      <w:r>
        <w:rPr>
          <w:rFonts w:ascii="Times New Roman" w:hAnsi="Times New Roman" w:cs="Times New Roman"/>
          <w:noProof/>
          <w:color w:val="auto"/>
        </w:rPr>
        <w:t>t</w:t>
      </w:r>
      <w:bookmarkStart w:id="47" w:name="__Fieldmark__712_3211313464"/>
      <w:r>
        <w:rPr>
          <w:rFonts w:ascii="Times New Roman" w:hAnsi="Times New Roman" w:cs="Times New Roman"/>
          <w:noProof/>
          <w:color w:val="auto"/>
        </w:rPr>
        <w:t>ti et al. 2004, 2009, Campbell et al. 2007, Cane and Neff 2011, Van Nuland et al. 2013, Rodriguez and Kouki 2015, Ponisio et al. 2016)</w:t>
      </w:r>
      <w:r>
        <w:fldChar w:fldCharType="end"/>
      </w:r>
      <w:bookmarkEnd w:id="42"/>
      <w:bookmarkEnd w:id="43"/>
      <w:bookmarkEnd w:id="44"/>
      <w:bookmarkEnd w:id="45"/>
      <w:bookmarkEnd w:id="46"/>
      <w:bookmarkEnd w:id="47"/>
      <w:r>
        <w:rPr>
          <w:rFonts w:ascii="Times New Roman" w:hAnsi="Times New Roman" w:cs="Times New Roman"/>
          <w:color w:val="auto"/>
        </w:rPr>
        <w:t>. This increase in plant abundance and species richness is often accompanied by a shift from perennial species with restricted pollinator access and high reward to open access, low reward annual species (</w:t>
      </w:r>
      <w:r>
        <w:fldChar w:fldCharType="begin" w:fldLock="1"/>
      </w:r>
      <w:r w:rsidR="00E066E1">
        <w:instrText>ADDIN CSL_CITATION {"citationItems":[{"id":"ITEM-1","itemData":{"DOI":"10.1034/j.1600-0706.2003.12186.x","ISBN":"0030-1299","ISSN":"0030-1299","abstract":"P. 2003. Response of plant-pollinator communities to fire: changes in diversity, abundance and floral reward structure. – Oikos 101: 103– 112. Globally, plant-pollinator communities are subject to a diverse array of perturbations and in many temperate and semi-arid systems fire is a dominant structuring force. We present a novel and highly integrated approach, which quantifies, in parallel, the response to fire of pollinator communities, floral communities and floral reward structure. Mt Carmel, Israel is a recognised bee-flower biodiversity hotspot, and using a chronosequence of habitats with differing post-fire ages, we follow the changes in plant-pollinator community organisation from immediately following a burn until full regeneration of vegetation. Initially, fire has a catastrophic effect on these communities, however, recovery is rapid with a peak in diversity of both flowers and bees in the first 2 years post-fire, followed by a steady decline over the next 50 years. The regeneration of floral communities is closely matched by that of their principal pollinators. At the community level we quantify, per unit area of habitat, key parameters of nectar and pollen forage known to be of importance in structuring pollinator communities. Nectar volume, nectar water content, nectar concentration and the diversity of nectar foraging niches are all greatest immediately following fire with a steady decrease as regeneration proceeds. Temporal changes in energy availability for nectar, pollen, total energy (nectar +pollen) and relative importance of pollen to nectar energy show a similar general decline with site age, however, the pattern is less clear owing to the highly patchy distribution of floral resources. Changes in floral reward structure reflect the general shift from annuals (generally low-reward open access flowers) to perennials (mostly high-reward and restricted access flowers) as post-fire regeneration ensues. The impact of fire on floral commu-nities and their associated rewards have clear implications for pollinator community structure and we discuss this and the role of other disturbance factors on these systems.","author":[{"dropping-particle":"","family":"Potts","given":"Simon G.","non-dropping-particle":"","parse-names":false,"suffix":""},{"dropping-particle":"","family":"Vulliamy","given":"Betsy","non-dropping-particle":"","parse-names":false,"suffix":""},{"dropping-particle":"","family":"Dafni","given":"Amots","non-dropping-particle":"","parse-names":false,"suffix":""},{"dropping-particle":"","family":"Ne'eman","given":"Gidi","non-dropping-particle":"","parse-names":false,"suffix":""},{"dropping-particle":"","family":"O'Toole","given":"Chris","non-dropping-particle":"","parse-names":false,"suffix":""},{"dropping-particle":"","family":"Roberts","given":"Stuart","non-dropping-particle":"","parse-names":false,"suffix":""},{"dropping-particle":"","family":"Willmer","given":"Pat","non-dropping-particle":"","parse-names":false,"suffix":""}],"container-title":"Oikos","id":"ITEM-1","issue":"101","issued":{"date-parts":[["2003"]]},"page":"103-112","title":"Response of plant-pollinator communities to fire: changes in diversity, abundance and floral reward structure","type":"article-journal"},"uris":["http://www.mendeley.com/documents/?uuid=65745dfc-0e4c-36a8-802b-8b364d1ddeb7"]}],"mendeley":{"formattedCitation":"(Potts et al., 2003)","manualFormatting":"Potts et al. 2003a)","plainTextFormattedCitation":"(Potts et al., 2003)","previouslyFormattedCitation":"(Potts et al., 2003)"},"properties":{"noteIndex":0},"schema":"https://github.com/citation-style-language/schema/raw/master/csl-citation.json"}</w:instrText>
      </w:r>
      <w:r>
        <w:fldChar w:fldCharType="separate"/>
      </w:r>
      <w:bookmarkStart w:id="48" w:name="__Fieldmark__151_1723522526"/>
      <w:r>
        <w:rPr>
          <w:rFonts w:ascii="Times New Roman" w:hAnsi="Times New Roman" w:cs="Times New Roman"/>
          <w:noProof/>
          <w:color w:val="auto"/>
        </w:rPr>
        <w:t>P</w:t>
      </w:r>
      <w:bookmarkStart w:id="49" w:name="__Fieldmark__128_1216879420"/>
      <w:r>
        <w:rPr>
          <w:rFonts w:ascii="Times New Roman" w:hAnsi="Times New Roman" w:cs="Times New Roman"/>
          <w:noProof/>
          <w:color w:val="auto"/>
        </w:rPr>
        <w:t>o</w:t>
      </w:r>
      <w:bookmarkStart w:id="50" w:name="__Fieldmark__174_2319225449"/>
      <w:r>
        <w:rPr>
          <w:rFonts w:ascii="Times New Roman" w:hAnsi="Times New Roman" w:cs="Times New Roman"/>
          <w:noProof/>
          <w:color w:val="auto"/>
        </w:rPr>
        <w:t>t</w:t>
      </w:r>
      <w:bookmarkStart w:id="51" w:name="__Fieldmark__368_840106984"/>
      <w:r>
        <w:rPr>
          <w:rFonts w:ascii="Times New Roman" w:hAnsi="Times New Roman" w:cs="Times New Roman"/>
          <w:noProof/>
          <w:color w:val="auto"/>
        </w:rPr>
        <w:t>t</w:t>
      </w:r>
      <w:bookmarkStart w:id="52" w:name="__Fieldmark__343_345926733"/>
      <w:r>
        <w:rPr>
          <w:rFonts w:ascii="Times New Roman" w:hAnsi="Times New Roman" w:cs="Times New Roman"/>
          <w:noProof/>
          <w:color w:val="auto"/>
        </w:rPr>
        <w:t>s</w:t>
      </w:r>
      <w:bookmarkStart w:id="53" w:name="__Fieldmark__722_3211313464"/>
      <w:r>
        <w:rPr>
          <w:rFonts w:ascii="Times New Roman" w:hAnsi="Times New Roman" w:cs="Times New Roman"/>
          <w:noProof/>
          <w:color w:val="auto"/>
        </w:rPr>
        <w:t xml:space="preserve"> et al. 2003a)</w:t>
      </w:r>
      <w:r>
        <w:fldChar w:fldCharType="end"/>
      </w:r>
      <w:bookmarkEnd w:id="48"/>
      <w:bookmarkEnd w:id="49"/>
      <w:bookmarkEnd w:id="50"/>
      <w:bookmarkEnd w:id="51"/>
      <w:bookmarkEnd w:id="52"/>
      <w:bookmarkEnd w:id="53"/>
      <w:r>
        <w:rPr>
          <w:rFonts w:ascii="Times New Roman" w:hAnsi="Times New Roman" w:cs="Times New Roman"/>
          <w:color w:val="auto"/>
        </w:rPr>
        <w:t xml:space="preserve">. Numerous studies have documented that generalist or </w:t>
      </w:r>
      <w:proofErr w:type="spellStart"/>
      <w:r>
        <w:rPr>
          <w:rFonts w:ascii="Times New Roman" w:hAnsi="Times New Roman" w:cs="Times New Roman"/>
          <w:color w:val="auto"/>
        </w:rPr>
        <w:t>polylectic</w:t>
      </w:r>
      <w:proofErr w:type="spellEnd"/>
      <w:r>
        <w:rPr>
          <w:rFonts w:ascii="Times New Roman" w:hAnsi="Times New Roman" w:cs="Times New Roman"/>
          <w:color w:val="auto"/>
        </w:rPr>
        <w:t xml:space="preserve"> bee species are more</w:t>
      </w:r>
      <w:r w:rsidR="002972E9">
        <w:rPr>
          <w:rFonts w:ascii="Times New Roman" w:hAnsi="Times New Roman" w:cs="Times New Roman"/>
          <w:color w:val="auto"/>
        </w:rPr>
        <w:t xml:space="preserve"> </w:t>
      </w:r>
    </w:p>
    <w:p w14:paraId="26C33282" w14:textId="3EB5EE9A" w:rsidR="00385E48" w:rsidRDefault="00601951" w:rsidP="002972E9">
      <w:pPr>
        <w:spacing w:line="480" w:lineRule="auto"/>
      </w:pPr>
      <w:r>
        <w:rPr>
          <w:rFonts w:ascii="Times New Roman" w:hAnsi="Times New Roman" w:cs="Times New Roman"/>
          <w:color w:val="auto"/>
        </w:rPr>
        <w:lastRenderedPageBreak/>
        <w:t>abundant following fire due to their ability to change floral partners to accommodate these changes in the plant community (</w:t>
      </w:r>
      <w:r>
        <w:fldChar w:fldCharType="begin" w:fldLock="1"/>
      </w:r>
      <w:r w:rsidR="00E066E1">
        <w:instrText>ADDIN CSL_CITATION {"citationItems":[{"id":"ITEM-1","itemData":{"abstract":"Fire is an important and frequent disturbance in Mediterranean-type ecosystems affecting the structure and dynamics of bee communities. We explored the effect of fire history on taxonomic and functional composition of wild bees on Rhodes Island, Greece, using UV-bright pan trap sampling. We carried out a fourth-corner analysis based on Generalized Linear Models to identify significant interactions between functional traits (nesting preferences, trophic specialization, and body size) and fire history, defined by fire frequency and post-fire age of sites. Our analysis showed that species diversity and abundance at various taxonomic levels did not display significant differences among different fire history regimes (twice-burnt, recently-burnt, old-burnt, and unburnt). The effect of fire was detected when focusing on functional traits rather than species. Ground nesting bees were positively associated with recently-burnt sites, which provide bare soil and therefore nesting sites for this group of bees. Polylectic bees were positively associated with twice-burnt sites, indicating the dominance of generalist bee species. Larger bees were positively associated with post-fire age, probably due to the larger foraging range of larger bees that enables a more efficient exploitation of aggregated resources. Our results show that responses of wild bee species to fire are driven by nesting preference, trophic specialization, and body size.","author":[{"dropping-particle":"","family":"Lazarina","given":"Maria","non-dropping-particle":"","parse-names":false,"suffix":""},{"dropping-particle":"","family":"Sgardelis","given":"Stefanos","non-dropping-particle":"","parse-names":false,"suffix":""},{"dropping-particle":"","family":"Tscheulin","given":"Thomas","non-dropping-particle":"","parse-names":false,"suffix":""},{"dropping-particle":"","family":"Athanasios","given":"Kallimanis","non-dropping-particle":"","parse-names":false,"suffix":""},{"dropping-particle":"","family":"Devalez","given":"Jelle","non-dropping-particle":"","parse-names":false,"suffix":""},{"dropping-particle":"","family":"Petanidou","given":"Theodora","non-dropping-particle":"","parse-names":false,"suffix":""}],"container-title":"Basic and Applied Ecology","id":"ITEM-1","issue":"4","issued":{"date-parts":[["2016"]]},"page":"308-320","title":"Bee response to fire regimes in Mediterranean pine forests: The role of nesting preference, trophic specialization, and body size","type":"article-journal","volume":"17"},"uris":["http://www.mendeley.com/documents/?uuid=7763e052-f92d-4be2-bc1f-4ee744b9aed3"]},{"id":"ITEM-2","itemData":{"DOI":"10.1111/1365-2656.12731","author":[{"dropping-particle":"","family":"Peralta","given":"Guadalupe","non-dropping-particle":"","parse-names":false,"suffix":""},{"dropping-particle":"","family":"Stevani","given":"Erica L.","non-dropping-particle":"","parse-names":false,"suffix":""},{"dropping-particle":"","family":"Chacoff","given":"Natacha P.","non-dropping-particle":"","parse-names":false,"suffix":""},{"dropping-particle":"","family":"Dorado","given":"Jimena","non-dropping-particle":"","parse-names":false,"suffix":""},{"dropping-particle":"","family":"Vázquez","given":"Diego P","non-dropping-particle":"","parse-names":false,"suffix":""}],"container-title":"Journal of Animal Ecology","id":"ITEM-2","issue":"December 2016","issued":{"date-parts":[["2017"]]},"page":"1372-1379","title":"Fire influences the structure of plant – bee networks","type":"article-journal","volume":"86"},"uris":["http://www.mendeley.com/documents/?uuid=0e353931-b8c7-3ba0-a22d-2ea6441a65b3"]},{"id":"ITEM-3","itemData":{"DOI":"10.1111/j.1365-2656.2008.01462.x","ISBN":"0021-8790","ISSN":"00218790","PMID":"18705629","abstract":"1. Valuable insights into mechanisms of community responses to environmental change can be gained by analysing in tandem the variation in functional and taxonomic composition along environmental gradients. 2. We assess the changes in species and functional trait composition (i.e. dominant traits and functional diversity) of diverse bee communities in contrasting fire-driven systems in two climatic regions: Mediterranean (scrub habitats in Israel) and temperate (chestnut forests in southern Switzerland). 3. In both climatic regions, there were shifts in species diversity and composition related to post-fire age. In the temperate region, functional composition responded markedly to fire; however, in the Mediterranean, the taxonomic response to fire was not matched by functional replacement. 4. These results suggest that greater functional stability to fire in the Mediterranean is achieved by replacement of functionally similar species (i.e. functional redundancy) which dominate under different environmental conditions in the heterogeneous landscapes of the region. In contrast, the greater functional response in the temperate region was attributed to a more rapid post-fire vegetation recovery and shorter time-window when favourable habitat was available relative to the Mediterranean. 5. Bee traits can be used to predict the functional responses of bee communities to environmental changes in habitats of conservation importance in different regions with distinct disturbance regimes. However, predictions cannot be generalized from one climatic region to another where distinct habitat configurations occur.","author":[{"dropping-particle":"","family":"Moretti","given":"Marco","non-dropping-particle":"","parse-names":false,"suffix":""},{"dropping-particle":"","family":"Bello","given":"Francesco","non-dropping-particle":"De","parse-names":false,"suffix":""},{"dropping-particle":"","family":"Roberts","given":"Stuart P.M.","non-dropping-particle":"","parse-names":false,"suffix":""},{"dropping-particle":"","family":"Potts","given":"Simon G.","non-dropping-particle":"","parse-names":false,"suffix":""}],"container-title":"Journal of Animal Ecology","id":"ITEM-3","issue":"78","issued":{"date-parts":[["2009"]]},"page":"98-108","title":"Taxonomical vs. functional responses of bee communities to fire in two contrasting climatic regions","type":"article-journal"},"uris":["http://www.mendeley.com/documents/?uuid=8466e6b7-f72e-34a7-bec8-cf57d0b2b4af"]}],"mendeley":{"formattedCitation":"(Lazarina et al., 2016; Moretti et al., 2009; Peralta, Stevani, Chacoff, Dorado, &amp; Vázquez, 2017)","manualFormatting":"Moretti et al. 2009, Lazarina et al. 2016, Peralta et al. 2017)","plainTextFormattedCitation":"(Lazarina et al., 2016; Moretti et al., 2009; Peralta, Stevani, Chacoff, Dorado, &amp; Vázquez, 2017)","previouslyFormattedCitation":"(Lazarina et al., 2016; Moretti et al., 2009; Peralta, Stevani, Chacoff, Dorado, &amp; Vázquez, 2017)"},"properties":{"noteIndex":0},"schema":"https://github.com/citation-style-language/schema/raw/master/csl-citation.json"}</w:instrText>
      </w:r>
      <w:r>
        <w:fldChar w:fldCharType="separate"/>
      </w:r>
      <w:bookmarkStart w:id="54" w:name="__Fieldmark__174_1723522526"/>
      <w:r>
        <w:rPr>
          <w:rFonts w:ascii="Times New Roman" w:hAnsi="Times New Roman" w:cs="Times New Roman"/>
          <w:noProof/>
          <w:color w:val="auto"/>
        </w:rPr>
        <w:t>M</w:t>
      </w:r>
      <w:bookmarkStart w:id="55" w:name="__Fieldmark__147_1216879420"/>
      <w:r>
        <w:rPr>
          <w:rFonts w:ascii="Times New Roman" w:hAnsi="Times New Roman" w:cs="Times New Roman"/>
          <w:noProof/>
          <w:color w:val="auto"/>
        </w:rPr>
        <w:t>o</w:t>
      </w:r>
      <w:bookmarkStart w:id="56" w:name="__Fieldmark__193_2319225449"/>
      <w:r>
        <w:rPr>
          <w:rFonts w:ascii="Times New Roman" w:hAnsi="Times New Roman" w:cs="Times New Roman"/>
          <w:noProof/>
          <w:color w:val="auto"/>
        </w:rPr>
        <w:t>r</w:t>
      </w:r>
      <w:bookmarkStart w:id="57" w:name="__Fieldmark__379_840106984"/>
      <w:r>
        <w:rPr>
          <w:rFonts w:ascii="Times New Roman" w:hAnsi="Times New Roman" w:cs="Times New Roman"/>
          <w:noProof/>
          <w:color w:val="auto"/>
        </w:rPr>
        <w:t>e</w:t>
      </w:r>
      <w:bookmarkStart w:id="58" w:name="__Fieldmark__353_345926733"/>
      <w:r>
        <w:rPr>
          <w:rFonts w:ascii="Times New Roman" w:hAnsi="Times New Roman" w:cs="Times New Roman"/>
          <w:noProof/>
          <w:color w:val="auto"/>
        </w:rPr>
        <w:t>t</w:t>
      </w:r>
      <w:bookmarkStart w:id="59" w:name="__Fieldmark__732_3211313464"/>
      <w:r>
        <w:rPr>
          <w:rFonts w:ascii="Times New Roman" w:hAnsi="Times New Roman" w:cs="Times New Roman"/>
          <w:noProof/>
          <w:color w:val="auto"/>
        </w:rPr>
        <w:t>ti et al. 2009, Lazarina et al. 2016, Peralta et al. 2017)</w:t>
      </w:r>
      <w:r>
        <w:fldChar w:fldCharType="end"/>
      </w:r>
      <w:bookmarkEnd w:id="54"/>
      <w:bookmarkEnd w:id="55"/>
      <w:bookmarkEnd w:id="56"/>
      <w:bookmarkEnd w:id="57"/>
      <w:bookmarkEnd w:id="58"/>
      <w:bookmarkEnd w:id="59"/>
      <w:r>
        <w:rPr>
          <w:rFonts w:ascii="Times New Roman" w:hAnsi="Times New Roman" w:cs="Times New Roman"/>
          <w:color w:val="auto"/>
        </w:rPr>
        <w:t xml:space="preserve">. </w:t>
      </w:r>
      <w:moveToRangeStart w:id="60" w:author="Molly Martin" w:date="2021-02-10T12:42:00Z" w:name="move63853357"/>
      <w:moveTo w:id="61" w:author="Molly Martin" w:date="2021-02-10T12:42:00Z">
        <w:r w:rsidR="006328E0">
          <w:rPr>
            <w:rFonts w:ascii="Times New Roman" w:hAnsi="Times New Roman" w:cs="Times New Roman"/>
            <w:color w:val="auto"/>
          </w:rPr>
          <w:t xml:space="preserve">Species abundance and richness of bee and plant communities appear to change simultaneously and in parallel. </w:t>
        </w:r>
      </w:moveTo>
      <w:moveToRangeEnd w:id="60"/>
      <w:r>
        <w:rPr>
          <w:rFonts w:ascii="Times New Roman" w:hAnsi="Times New Roman" w:cs="Times New Roman"/>
          <w:color w:val="auto"/>
        </w:rPr>
        <w:t>As the time since the most recent fire increases, a peak in bee abundance and richness has been found two to three years after a burn, followed by a continual decline over the next 50 years (</w:t>
      </w:r>
      <w:r>
        <w:fldChar w:fldCharType="begin" w:fldLock="1"/>
      </w:r>
      <w:r w:rsidR="00E066E1">
        <w:instrText>ADDIN CSL_CITATION {"citationItems":[{"id":"ITEM-1","itemData":{"DOI":"10.1007/s00442-006-0450-z","ISBN":"0029-8549","ISSN":"00298549","PMID":"16804704","abstract":"Changes in ecosystem functions following disturbances are of central concern in ecology and a challenge for ecologists is to understand the factors that affect the resilience of community structures and ecosystem functions. In many forest ecosystems, one such important natural disturbance is fire. The aim of this study was to understand the variation of resilience in six functional groups of invertebrates in response to different fire frequencies in southern Switzerland. We measured resilience by analysing arthropod species composition, abundance and diversity in plots where the elapsed time after single or repeated fires, as determined by dendrochronology, varied. We compared data from these plots with data from plots that had not burned recently and defined high resilience as the rapid recovery of the species composition to that prior to fire. Pooling all functional groups showed that they were more resilient to single fires than to repeated events, recovering 6-14 years after a single fire, but only 17-24 years after the last of several fires. Flying zoophagous and phytophagous arthropods were the most resilient groups. Pollinophagous and epigaeic zoophagous species showed intermediate resilience, while ground-litter saprophagous and saproxylophagous arthropods clearly displayed the lowest resilience to fire. Their species composition 17-24 years post-burn still differed markedly from that of the unburned control plots. Depending on the fire history of a forest plot, we found significant differences in the dominance hierarchy among invertebrate species. Any attempt to imitate natural disturbances, such as fire, through forest management must take into account the recovery times of biodiversity, including functional group composition, to ensure the conservation of multiple taxa and ecosystem functions in a sustainable manner.","author":[{"dropping-particle":"","family":"Moretti","given":"Marco","non-dropping-particle":"","parse-names":false,"suffix":""},{"dropping-particle":"","family":"Duelli","given":"Peter","non-dropping-particle":"","parse-names":false,"suffix":""},{"dropping-particle":"","family":"Obrist","given":"Martin K.","non-dropping-particle":"","parse-names":false,"suffix":""}],"container-title":"Oecologia","id":"ITEM-1","issue":"149","issued":{"date-parts":[["2006"]]},"page":"312-327","title":"Biodiversity and resilience of arthropod communities after fire disturbance in temperate forests","type":"article-journal"},"uris":["http://www.mendeley.com/documents/?uuid=bfaaac44-1e78-3e3a-821a-9a8f46d72aa8"]},{"id":"ITEM-2","itemData":{"DOI":"10.1034/j.1600-0706.2003.12186.x","ISBN":"0030-1299","ISSN":"0030-1299","abstract":"P. 2003. Response of plant-pollinator communities to fire: changes in diversity, abundance and floral reward structure. – Oikos 101: 103– 112. Globally, plant-pollinator communities are subject to a diverse array of perturbations and in many temperate and semi-arid systems fire is a dominant structuring force. We present a novel and highly integrated approach, which quantifies, in parallel, the response to fire of pollinator communities, floral communities and floral reward structure. Mt Carmel, Israel is a recognised bee-flower biodiversity hotspot, and using a chronosequence of habitats with differing post-fire ages, we follow the changes in plant-pollinator community organisation from immediately following a burn until full regeneration of vegetation. Initially, fire has a catastrophic effect on these communities, however, recovery is rapid with a peak in diversity of both flowers and bees in the first 2 years post-fire, followed by a steady decline over the next 50 years. The regeneration of floral communities is closely matched by that of their principal pollinators. At the community level we quantify, per unit area of habitat, key parameters of nectar and pollen forage known to be of importance in structuring pollinator communities. Nectar volume, nectar water content, nectar concentration and the diversity of nectar foraging niches are all greatest immediately following fire with a steady decrease as regeneration proceeds. Temporal changes in energy availability for nectar, pollen, total energy (nectar +pollen) and relative importance of pollen to nectar energy show a similar general decline with site age, however, the pattern is less clear owing to the highly patchy distribution of floral resources. Changes in floral reward structure reflect the general shift from annuals (generally low-reward open access flowers) to perennials (mostly high-reward and restricted access flowers) as post-fire regeneration ensues. The impact of fire on floral commu-nities and their associated rewards have clear implications for pollinator community structure and we discuss this and the role of other disturbance factors on these systems.","author":[{"dropping-particle":"","family":"Potts","given":"Simon G.","non-dropping-particle":"","parse-names":false,"suffix":""},{"dropping-particle":"","family":"Vulliamy","given":"Betsy","non-dropping-particle":"","parse-names":false,"suffix":""},{"dropping-particle":"","family":"Dafni","given":"Amots","non-dropping-particle":"","parse-names":false,"suffix":""},{"dropping-particle":"","family":"Ne'eman","given":"Gidi","non-dropping-particle":"","parse-names":false,"suffix":""},{"dropping-particle":"","family":"O'Toole","given":"Chris","non-dropping-particle":"","parse-names":false,"suffix":""},{"dropping-particle":"","family":"Roberts","given":"Stuart","non-dropping-particle":"","parse-names":false,"suffix":""},{"dropping-particle":"","family":"Willmer","given":"Pat","non-dropping-particle":"","parse-names":false,"suffix":""}],"container-title":"Oikos","id":"ITEM-2","issue":"101","issued":{"date-parts":[["2003"]]},"page":"103-112","title":"Response of plant-pollinator communities to fire: changes in diversity, abundance and floral reward structure","type":"article-journal"},"uris":["http://www.mendeley.com/documents/?uuid=65745dfc-0e4c-36a8-802b-8b364d1ddeb7"]}],"mendeley":{"formattedCitation":"(Moretti, Duelli, &amp; Obrist, 2006; Potts et al., 2003)","manualFormatting":"Potts et al. 2003a, Moretti et al. 2006)","plainTextFormattedCitation":"(Moretti, Duelli, &amp; Obrist, 2006; Potts et al., 2003)","previouslyFormattedCitation":"(Moretti, Duelli, &amp; Obrist, 2006; Potts et al., 2003)"},"properties":{"noteIndex":0},"schema":"https://github.com/citation-style-language/schema/raw/master/csl-citation.json"}</w:instrText>
      </w:r>
      <w:r>
        <w:fldChar w:fldCharType="separate"/>
      </w:r>
      <w:bookmarkStart w:id="62" w:name="__Fieldmark__197_1723522526"/>
      <w:r>
        <w:rPr>
          <w:rFonts w:ascii="Times New Roman" w:hAnsi="Times New Roman" w:cs="Times New Roman"/>
          <w:noProof/>
          <w:color w:val="auto"/>
        </w:rPr>
        <w:t>P</w:t>
      </w:r>
      <w:bookmarkStart w:id="63" w:name="__Fieldmark__166_1216879420"/>
      <w:r>
        <w:rPr>
          <w:rFonts w:ascii="Times New Roman" w:hAnsi="Times New Roman" w:cs="Times New Roman"/>
          <w:noProof/>
          <w:color w:val="auto"/>
        </w:rPr>
        <w:t>o</w:t>
      </w:r>
      <w:bookmarkStart w:id="64" w:name="__Fieldmark__211_2319225449"/>
      <w:r>
        <w:rPr>
          <w:rFonts w:ascii="Times New Roman" w:hAnsi="Times New Roman" w:cs="Times New Roman"/>
          <w:noProof/>
          <w:color w:val="auto"/>
        </w:rPr>
        <w:t>tts et al. 2003a, Moretti et al. 2006)</w:t>
      </w:r>
      <w:r>
        <w:fldChar w:fldCharType="end"/>
      </w:r>
      <w:bookmarkEnd w:id="62"/>
      <w:bookmarkEnd w:id="63"/>
      <w:bookmarkEnd w:id="64"/>
      <w:r>
        <w:rPr>
          <w:rFonts w:ascii="Times New Roman" w:hAnsi="Times New Roman" w:cs="Times New Roman"/>
          <w:color w:val="auto"/>
        </w:rPr>
        <w:t xml:space="preserve">. The creation of mosaic landscapes through diversity of fire regimes, or </w:t>
      </w:r>
      <w:proofErr w:type="spellStart"/>
      <w:r>
        <w:rPr>
          <w:rFonts w:ascii="Times New Roman" w:hAnsi="Times New Roman" w:cs="Times New Roman"/>
          <w:color w:val="auto"/>
        </w:rPr>
        <w:t>pyrodiversity</w:t>
      </w:r>
      <w:proofErr w:type="spellEnd"/>
      <w:r>
        <w:rPr>
          <w:rFonts w:ascii="Times New Roman" w:hAnsi="Times New Roman" w:cs="Times New Roman"/>
          <w:color w:val="auto"/>
        </w:rPr>
        <w:t xml:space="preserve">, results in increased </w:t>
      </w:r>
      <w:r w:rsidR="00BC1CA6">
        <w:rPr>
          <w:rFonts w:ascii="Times New Roman" w:hAnsi="Times New Roman" w:cs="Times New Roman"/>
          <w:color w:val="auto"/>
        </w:rPr>
        <w:t xml:space="preserve">regional </w:t>
      </w:r>
      <w:r>
        <w:rPr>
          <w:rFonts w:ascii="Times New Roman" w:hAnsi="Times New Roman" w:cs="Times New Roman"/>
          <w:color w:val="auto"/>
        </w:rPr>
        <w:t>pollinator species richness</w:t>
      </w:r>
      <w:ins w:id="65" w:author="Molly Martin" w:date="2020-09-30T11:10:00Z">
        <w:r w:rsidR="00DA2F40">
          <w:rPr>
            <w:rFonts w:ascii="Times New Roman" w:hAnsi="Times New Roman" w:cs="Times New Roman"/>
            <w:color w:val="auto"/>
          </w:rPr>
          <w:t>, particularly of native bees,</w:t>
        </w:r>
      </w:ins>
      <w:r>
        <w:rPr>
          <w:rFonts w:ascii="Times New Roman" w:hAnsi="Times New Roman" w:cs="Times New Roman"/>
          <w:color w:val="auto"/>
        </w:rPr>
        <w:t xml:space="preserve"> and plant-pollinator interactions</w:t>
      </w:r>
      <w:r w:rsidR="00DA2F40">
        <w:rPr>
          <w:rFonts w:ascii="Times New Roman" w:hAnsi="Times New Roman" w:cs="Times New Roman"/>
          <w:color w:val="auto"/>
        </w:rPr>
        <w:t xml:space="preserve"> </w:t>
      </w:r>
      <w:ins w:id="66" w:author="Molly Martin" w:date="2020-09-30T11:06:00Z">
        <w:r w:rsidR="00DA2F40">
          <w:rPr>
            <w:rFonts w:ascii="Times New Roman" w:hAnsi="Times New Roman" w:cs="Times New Roman"/>
            <w:color w:val="auto"/>
          </w:rPr>
          <w:t>in a variety of ecosystem contexts</w:t>
        </w:r>
      </w:ins>
      <w:ins w:id="67" w:author="Molly Martin" w:date="2020-09-30T11:17:00Z">
        <w:r w:rsidR="001F4995">
          <w:rPr>
            <w:rFonts w:ascii="Times New Roman" w:hAnsi="Times New Roman" w:cs="Times New Roman"/>
            <w:color w:val="auto"/>
          </w:rPr>
          <w:t xml:space="preserve"> </w:t>
        </w:r>
      </w:ins>
      <w:r>
        <w:fldChar w:fldCharType="begin" w:fldLock="1"/>
      </w:r>
      <w:r w:rsidR="00D16530">
        <w:instrText>ADDIN CSL_CITATION {"citationItems":[{"id":"ITEM-1","itemData":{"ISBN":"2009351010","author":[{"dropping-particle":"","family":"Wallen","given":"Kenneth E","non-dropping-particle":"","parse-names":false,"suffix":""}],"id":"ITEM-1","issued":{"date-parts":[["2010"]]},"number-of-pages":"1-82","publisher":"Oklahoma State University","title":"Fire, grazing, and herbicide: effects of rangeland management on bee and floral communities in Oklahoma","type":"thesis"},"uris":["http://www.mendeley.com/documents/?uuid=b4d15e83-9de6-4114-bda1-80598e0665f5"]},{"id":"ITEM-2","itemData":{"DOI":"10.1111/gcb.13236","ISSN":"13652486","abstract":"Fire has a major impact on the structure and function of many ecosystems globally. Pyrodiversity, the diversity of fires within a region (where diversity is based on fire characteristics such as extent, severity, and frequency), has been hypothesized to promote biodiversity, but changing climate and land management practices have eroded pyrodiversity. To assess whether changes in pyrodiversity will have impacts on ecological communities, we must first understand the mechanisms that might enable pyrodiversity to sustain biodiversity, and how such changes might interact with other disturbances such as drought. Focusing on plant–pollinator communities in mixed-conifer forest with frequent fire in Yosemite National Park, California, we examine how pyrodiversity, combined with drought intensity, influences those communities. We find that pyrodiversity is positively related to the richness of the pollinators, flowering plants, and plant–pollinator interactions. On average, a 5% increase in pyrodiversity led to the gain of approximately one pollinator and one flowering plant species and nearly two interactions. We also find that a diversity of fire characteristics contributes to the spatial heterogeneity (β-diversity) of plant and pollinator communities. Lastly, we find evidence that fire diversity buffers pollinator communities against the effects of drought-induced floral resource scarcity. Fire diversity is thus important for the maintenance of flowering plant and pollinator diversity and predicted shifts in fire regimes to include less pyrodiversity compounded with increasing drought occurrence will negatively influence the richness of these communities in this and other forested ecosystems. In addition, lower heterogeneity of fire severity may act to reduce spatial turnover of plant–pollinator communities. The heterogeneity of community composition is a primary determinant of the total species diversity present in a landscape, and thus, lower pyrodiversity may negatively affect the richness of plant–pollinator communities across large spatial scales.","author":[{"dropping-particle":"","family":"Ponisio","given":"Lauren C.","non-dropping-particle":"","parse-names":false,"suffix":""},{"dropping-particle":"","family":"Wilkin","given":"Kate","non-dropping-particle":"","parse-names":false,"suffix":""},{"dropping-particle":"","family":"M'Gonigle","given":"Leithen K.","non-dropping-particle":"","parse-names":false,"suffix":""},{"dropping-particle":"","family":"Kulhanek","given":"Kelly","non-dropping-particle":"","parse-names":false,"suffix":""},{"dropping-particle":"","family":"Cook","given":"Lindsay","non-dropping-particle":"","parse-names":false,"suffix":""},{"dropping-particle":"","family":"Thorp","given":"Robbin","non-dropping-particle":"","parse-names":false,"suffix":""},{"dropping-particle":"","family":"Griswold","given":"Terry","non-dropping-particle":"","parse-names":false,"suffix":""},{"dropping-particle":"","family":"Kremen","given":"Claire","non-dropping-particle":"","parse-names":false,"suffix":""}],"container-title":"Global Change Biology","id":"ITEM-2","issue":"5","issued":{"date-parts":[["2016"]]},"page":"1-15","title":"Pyrodiversity begets plant-pollinator community diversity","type":"article-journal","volume":"22"},"uris":["http://www.mendeley.com/documents/?uuid=b6a49b8d-9351-3532-8257-7baf0e35ea2e"]},{"id":"ITEM-3","itemData":{"DOI":"10.1002/ecs2.2056","ISSN":"21508925","author":[{"dropping-particle":"","family":"Mola","given":"John M.","non-dropping-particle":"","parse-names":false,"suffix":""},{"dropping-particle":"","family":"Williams","given":"Neal M.","non-dropping-particle":"","parse-names":false,"suffix":""}],"container-title":"Ecosphere","id":"ITEM-3","issue":"1","issued":{"date-parts":[["2018"]]},"page":"e02056","title":"Fire-induced change in floral abundance, density, and phenology benefits bumble bee foragers","type":"article-journal","volume":"9"},"uris":["http://www.mendeley.com/documents/?uuid=aca142fa-ab5e-4d0d-bf92-dc520ac8f29d"]},{"id":"ITEM-4","itemData":{"DOI":"10.1002/ecs2.2668","ISSN":"21508925","abstract":"As wildfire activity increases in many regions of the world, it is imperative that we understand how key components of fire-prone ecosystems respond to spatial variation in fire characteristics. Pollinators provide a foundation for ecological communities by assisting in the reproduction of native plants, yet our understanding of how pollinators such as wild bees respond to variation in fire severity is limited, particularly for forest ecosystems. Here, we took advantage of a natural experiment created by a large-scale, mixed-severity wildfire to provide the first assessment of how wild bee communities are shaped by fire severity in mixed-conifer forest. We sampled bees in the Douglas Fire Complex, a 19,000-ha fire in southern Oregon, USA, to evaluate how bee communities responded to local-scale fire severity. We found that fire severity served a strong driver of bee diversity: 20 times more individuals and 11 times more species were captured in areas that experienced high fire severity relative to areas with the lowest fire severity. In addition, we found pronounced seasonality in the local bee community, with more individuals and more species captured during late summer, especially in severely burned regions of the landscape. Two critical habitat components for maintaining bee populations—flowering plants and boring insect exit holes used by cavity-nesting bees—also increased with fire severity. Although we detected shifts in the relative abundance of several bee and plant genera along the fire severity gradient, the two most abundant bee genera (Bombus and Halictus) responded positively to high fire severity despite differences in their typical foraging ranges. Our study demonstrates that within a large wildfire mosaic, severely burned forest contained the most diverse wild bee communities. This finding has particularly important implications for biodiversity in fire-prone areas given the expected expansion of wildfires in the coming decades.","author":[{"dropping-particle":"","family":"Galbraith","given":"Sara M.","non-dropping-particle":"","parse-names":false,"suffix":""},{"dropping-particle":"","family":"Cane","given":"James H.","non-dropping-particle":"","parse-names":false,"suffix":""},{"dropping-particle":"","family":"Moldenke","given":"Andrew R.","non-dropping-particle":"","parse-names":false,"suffix":""},{"dropping-particle":"","family":"Rivers","given":"James W.","non-dropping-particle":"","parse-names":false,"suffix":""}],"container-title":"Ecosphere","id":"ITEM-4","issue":"4","issued":{"date-parts":[["2019"]]},"title":"Wild bee diversity increases with local fire severity in a fire-prone landscape","type":"article-journal","volume":"10"},"uris":["http://www.mendeley.com/documents/?uuid=5a5cd4dc-16c9-4e07-a699-c3336d8bba4f"]}],"mendeley":{"formattedCitation":"(Galbraith, Cane, Moldenke, &amp; Rivers, 2019; Mola &amp; Williams, 2018; Ponisio et al., 2016; Wallen, 2010)","plainTextFormattedCitation":"(Galbraith, Cane, Moldenke, &amp; Rivers, 2019; Mola &amp; Williams, 2018; Ponisio et al., 2016; Wallen, 2010)","previouslyFormattedCitation":"(Galbraith, Cane, Moldenke, &amp; Rivers, 2019; Mola &amp; Williams, 2018; Ponisio et al., 2016; Wallen, 2010)"},"properties":{"noteIndex":0},"schema":"https://github.com/citation-style-language/schema/raw/master/csl-citation.json"}</w:instrText>
      </w:r>
      <w:r>
        <w:fldChar w:fldCharType="separate"/>
      </w:r>
      <w:bookmarkStart w:id="68" w:name="__Fieldmark__208_1723522526"/>
      <w:bookmarkStart w:id="69" w:name="__Fieldmark__173_1216879420"/>
      <w:bookmarkStart w:id="70" w:name="__Fieldmark__218_2319225449"/>
      <w:r w:rsidR="001F4995" w:rsidRPr="001F4995">
        <w:rPr>
          <w:rFonts w:ascii="Times New Roman" w:hAnsi="Times New Roman" w:cs="Times New Roman"/>
          <w:noProof/>
          <w:color w:val="auto"/>
        </w:rPr>
        <w:t>(Galbraith, Cane, Moldenke, &amp; Rivers, 2019; Mola &amp; Williams, 2018; Ponisio et al., 2016; Wallen, 2010)</w:t>
      </w:r>
      <w:r>
        <w:fldChar w:fldCharType="end"/>
      </w:r>
      <w:bookmarkEnd w:id="68"/>
      <w:bookmarkEnd w:id="69"/>
      <w:bookmarkEnd w:id="70"/>
      <w:ins w:id="71" w:author="Molly Martin" w:date="2020-09-30T11:10:00Z">
        <w:r w:rsidR="00DA2F40">
          <w:t>.</w:t>
        </w:r>
      </w:ins>
      <w:ins w:id="72" w:author="Molly Martin" w:date="2020-09-30T11:08:00Z">
        <w:r w:rsidR="00DA2F40">
          <w:t xml:space="preserve"> </w:t>
        </w:r>
      </w:ins>
      <w:ins w:id="73" w:author="Molly Martin" w:date="2020-09-30T11:13:00Z">
        <w:r w:rsidR="00867018" w:rsidRPr="00867018">
          <w:rPr>
            <w:rFonts w:ascii="Times New Roman" w:hAnsi="Times New Roman" w:cs="Times New Roman"/>
          </w:rPr>
          <w:t xml:space="preserve">For certain pollinator taxa fire has been found to </w:t>
        </w:r>
      </w:ins>
      <w:ins w:id="74" w:author="Molly Martin" w:date="2021-02-10T12:20:00Z">
        <w:r w:rsidR="00583920">
          <w:rPr>
            <w:rFonts w:ascii="Times New Roman" w:hAnsi="Times New Roman" w:cs="Times New Roman"/>
          </w:rPr>
          <w:t>a</w:t>
        </w:r>
      </w:ins>
      <w:ins w:id="75" w:author="Molly Martin" w:date="2020-09-30T11:13:00Z">
        <w:r w:rsidR="00867018" w:rsidRPr="00867018">
          <w:rPr>
            <w:rFonts w:ascii="Times New Roman" w:hAnsi="Times New Roman" w:cs="Times New Roman"/>
          </w:rPr>
          <w:t>ffect abundance and species richness</w:t>
        </w:r>
      </w:ins>
      <w:ins w:id="76" w:author="Molly Martin" w:date="2021-02-10T12:20:00Z">
        <w:r w:rsidR="00583920">
          <w:rPr>
            <w:rFonts w:ascii="Times New Roman" w:hAnsi="Times New Roman" w:cs="Times New Roman"/>
          </w:rPr>
          <w:t xml:space="preserve"> negatively</w:t>
        </w:r>
      </w:ins>
      <w:ins w:id="77" w:author="Molly Martin" w:date="2020-09-30T11:13:00Z">
        <w:r w:rsidR="00867018" w:rsidRPr="00867018">
          <w:rPr>
            <w:rFonts w:ascii="Times New Roman" w:hAnsi="Times New Roman" w:cs="Times New Roman"/>
          </w:rPr>
          <w:t xml:space="preserve"> </w:t>
        </w:r>
      </w:ins>
      <w:ins w:id="78" w:author="Molly Martin" w:date="2020-10-16T11:43:00Z">
        <w:r w:rsidR="006261F3">
          <w:rPr>
            <w:rFonts w:ascii="Times New Roman" w:hAnsi="Times New Roman" w:cs="Times New Roman"/>
          </w:rPr>
          <w:fldChar w:fldCharType="begin" w:fldLock="1"/>
        </w:r>
      </w:ins>
      <w:r w:rsidR="00FF61AE">
        <w:rPr>
          <w:rFonts w:ascii="Times New Roman" w:hAnsi="Times New Roman" w:cs="Times New Roman"/>
        </w:rPr>
        <w:instrText>ADDIN CSL_CITATION {"citationItems":[{"id":"ITEM-1","itemData":{"author":[{"dropping-particle":"","family":"Banza","given":"Paula","non-dropping-particle":"","parse-names":false,"suffix":""},{"dropping-particle":"","family":"Macgregor","given":"Callum","non-dropping-particle":"","parse-names":false,"suffix":""},{"dropping-particle":"","family":"Dias Ferreira Belo","given":"Anabela","non-dropping-particle":"","parse-names":false,"suffix":""},{"dropping-particle":"","family":"Fox","given":"Richard","non-dropping-particle":"","parse-names":false,"suffix":""},{"dropping-particle":"","family":"Pocock","given":"Michael","non-dropping-particle":"","parse-names":false,"suffix":""},{"dropping-particle":"","family":"Evans","given":"Darren","non-dropping-particle":"","parse-names":false,"suffix":""}],"container-title":"Functional Ecology","id":"ITEM-1","issue":"1","issued":{"date-parts":[["2019"]]},"title":"Wildfire alters the strucutre and seasonal dynamics of nocturnal pollen-transport networks","type":"article-journal","volume":"33"},"uris":["http://www.mendeley.com/documents/?uuid=6c9f91dc-6023-4c2f-9554-b35bc5204448"]}],"mendeley":{"formattedCitation":"(Banza et al., 2019)","plainTextFormattedCitation":"(Banza et al., 2019)","previouslyFormattedCitation":"(Banza et al., 2019)"},"properties":{"noteIndex":0},"schema":"https://github.com/citation-style-language/schema/raw/master/csl-citation.json"}</w:instrText>
      </w:r>
      <w:r w:rsidR="006261F3">
        <w:rPr>
          <w:rFonts w:ascii="Times New Roman" w:hAnsi="Times New Roman" w:cs="Times New Roman"/>
        </w:rPr>
        <w:fldChar w:fldCharType="separate"/>
      </w:r>
      <w:r w:rsidR="006261F3" w:rsidRPr="006261F3">
        <w:rPr>
          <w:rFonts w:ascii="Times New Roman" w:hAnsi="Times New Roman" w:cs="Times New Roman"/>
          <w:noProof/>
        </w:rPr>
        <w:t>(Banza et al., 2019)</w:t>
      </w:r>
      <w:ins w:id="79" w:author="Molly Martin" w:date="2020-10-16T11:43:00Z">
        <w:r w:rsidR="006261F3">
          <w:rPr>
            <w:rFonts w:ascii="Times New Roman" w:hAnsi="Times New Roman" w:cs="Times New Roman"/>
          </w:rPr>
          <w:fldChar w:fldCharType="end"/>
        </w:r>
      </w:ins>
      <w:r w:rsidRPr="00867018">
        <w:rPr>
          <w:rFonts w:ascii="Times New Roman" w:hAnsi="Times New Roman" w:cs="Times New Roman"/>
          <w:color w:val="auto"/>
        </w:rPr>
        <w:t xml:space="preserve">. </w:t>
      </w:r>
      <w:ins w:id="80" w:author="Molly Martin" w:date="2020-09-30T11:31:00Z">
        <w:r w:rsidR="009A16FC">
          <w:rPr>
            <w:rFonts w:ascii="Times New Roman" w:hAnsi="Times New Roman" w:cs="Times New Roman"/>
            <w:color w:val="auto"/>
          </w:rPr>
          <w:t xml:space="preserve">These contradictory findings may reflect </w:t>
        </w:r>
      </w:ins>
      <w:ins w:id="81" w:author="Molly Martin" w:date="2020-09-30T11:33:00Z">
        <w:r w:rsidR="009A16FC">
          <w:rPr>
            <w:rFonts w:ascii="Times New Roman" w:hAnsi="Times New Roman" w:cs="Times New Roman"/>
            <w:color w:val="auto"/>
          </w:rPr>
          <w:t xml:space="preserve">differences in </w:t>
        </w:r>
      </w:ins>
      <w:ins w:id="82" w:author="Molly Martin" w:date="2020-09-30T11:32:00Z">
        <w:r w:rsidR="009A16FC">
          <w:rPr>
            <w:rFonts w:ascii="Times New Roman" w:hAnsi="Times New Roman" w:cs="Times New Roman"/>
            <w:color w:val="auto"/>
          </w:rPr>
          <w:t xml:space="preserve">the taxa studied or site characteristics. </w:t>
        </w:r>
      </w:ins>
      <w:r>
        <w:rPr>
          <w:rFonts w:ascii="Times New Roman" w:hAnsi="Times New Roman" w:cs="Times New Roman"/>
          <w:color w:val="auto"/>
        </w:rPr>
        <w:t>Fire also selects for bee species that nest in well-insulated substrates as opposed to those that nest above ground in stems, cavities, or exposed soil (</w:t>
      </w:r>
      <w:r>
        <w:fldChar w:fldCharType="begin" w:fldLock="1"/>
      </w:r>
      <w:r w:rsidR="00E066E1">
        <w:instrText>ADDIN CSL_CITATION {"citationItems":[{"id":"ITEM-1","itemData":{"abstract":"Fire is an important and frequent disturbance in Mediterranean-type ecosystems affecting the structure and dynamics of bee communities. We explored the effect of fire history on taxonomic and functional composition of wild bees on Rhodes Island, Greece, using UV-bright pan trap sampling. We carried out a fourth-corner analysis based on Generalized Linear Models to identify significant interactions between functional traits (nesting preferences, trophic specialization, and body size) and fire history, defined by fire frequency and post-fire age of sites. Our analysis showed that species diversity and abundance at various taxonomic levels did not display significant differences among different fire history regimes (twice-burnt, recently-burnt, old-burnt, and unburnt). The effect of fire was detected when focusing on functional traits rather than species. Ground nesting bees were positively associated with recently-burnt sites, which provide bare soil and therefore nesting sites for this group of bees. Polylectic bees were positively associated with twice-burnt sites, indicating the dominance of generalist bee species. Larger bees were positively associated with post-fire age, probably due to the larger foraging range of larger bees that enables a more efficient exploitation of aggregated resources. Our results show that responses of wild bee species to fire are driven by nesting preference, trophic specialization, and body size.","author":[{"dropping-particle":"","family":"Lazarina","given":"Maria","non-dropping-particle":"","parse-names":false,"suffix":""},{"dropping-particle":"","family":"Sgardelis","given":"Stefanos","non-dropping-particle":"","parse-names":false,"suffix":""},{"dropping-particle":"","family":"Tscheulin","given":"Thomas","non-dropping-particle":"","parse-names":false,"suffix":""},{"dropping-particle":"","family":"Athanasios","given":"Kallimanis","non-dropping-particle":"","parse-names":false,"suffix":""},{"dropping-particle":"","family":"Devalez","given":"Jelle","non-dropping-particle":"","parse-names":false,"suffix":""},{"dropping-particle":"","family":"Petanidou","given":"Theodora","non-dropping-particle":"","parse-names":false,"suffix":""}],"container-title":"Basic and Applied Ecology","id":"ITEM-1","issue":"4","issued":{"date-parts":[["2016"]]},"page":"308-320","title":"Bee response to fire regimes in Mediterranean pine forests: The role of nesting preference, trophic specialization, and body size","type":"article-journal","volume":"17"},"uris":["http://www.mendeley.com/documents/?uuid=7763e052-f92d-4be2-bc1f-4ee744b9aed3"]},{"id":"ITEM-2","itemData":{"DOI":"10.1111/1365-2656.12731","author":[{"dropping-particle":"","family":"Peralta","given":"Guadalupe","non-dropping-particle":"","parse-names":false,"suffix":""},{"dropping-particle":"","family":"Stevani","given":"Erica L.","non-dropping-particle":"","parse-names":false,"suffix":""},{"dropping-particle":"","family":"Chacoff","given":"Natacha P.","non-dropping-particle":"","parse-names":false,"suffix":""},{"dropping-particle":"","family":"Dorado","given":"Jimena","non-dropping-particle":"","parse-names":false,"suffix":""},{"dropping-particle":"","family":"Vázquez","given":"Diego P","non-dropping-particle":"","parse-names":false,"suffix":""}],"container-title":"Journal of Animal Ecology","id":"ITEM-2","issue":"December 2016","issued":{"date-parts":[["2017"]]},"page":"1372-1379","title":"Fire influences the structure of plant – bee networks","type":"article-journal","volume":"86"},"uris":["http://www.mendeley.com/documents/?uuid=0e353931-b8c7-3ba0-a22d-2ea6441a65b3"]},{"id":"ITEM-3","itemData":{"DOI":"10.1016/j.biocon.2011.07.019","ISBN":"0006-3207","ISSN":"00063207","abstract":"Periodic wildfire defines plant community composition and dynamics in many of the world's semi-arid biomes, whose climates and floras also favor wild bee diversity. Invasive flammable grasses, deforestation, historical fire suppression and human ignition are increasing fire frequency and intensifying its severity, as well as introducing fire to previously fireproof biomes. In many of these habitats, bees are key pollinators. Many, often most of the solitary bee species and individuals in these biomes nest underground (so-called \" mining\" bees). To evaluate their susceptibility to fire, we tested heat tolerances of bees' four life stages using an experimental design that mimicked heat conduction dynamics of natural soils. All life stages survived heating of up to 45. °C for 27. min, but none survived heating at 54. °C for 9. min; the pupal stage survived best. At near-lethal temperatures, more prolonged heating caused more mortality. These data were related to published studies of heat penetration depths in soil during fire and an exhaustive compilation of published nesting depths reported for mining bees. We conclude that a small fraction (9%) of the shallowest-nesting mining bee species is likely to die from soil heating by wildfire. Among these, ground-nesting megachilids (Osmia, Megachile) will be most vulnerable, owing to their shallow horizontal nests. Because mining bees prevail in most biomes of the temperate zone, any vegetation rehabilitation efforts should therefore expect that bee communities will largely survive the immediate effects of wildfire, and therefore will need pollen and nectar resources in the year(s) after fire. © 2011 Elsevier Ltd.","author":[{"dropping-particle":"","family":"Cane","given":"James H.","non-dropping-particle":"","parse-names":false,"suffix":""},{"dropping-particle":"","family":"Neff","given":"John L.","non-dropping-particle":"","parse-names":false,"suffix":""}],"container-title":"Biological Conservation","id":"ITEM-3","issue":"144","issued":{"date-parts":[["2011"]]},"page":"2631-2636","title":"Predicted fates of ground-nesting bees in soil heated by wildfire: Thermal tolerances of life stages and a survey of nesting depths","type":"article-journal"},"uris":["http://www.mendeley.com/documents/?uuid=ef2e27e8-fd3b-3d12-963e-57596d39c5ec"]}],"mendeley":{"formattedCitation":"(Cane &amp; Neff, 2011; Lazarina et al., 2016; Peralta et al., 2017)","manualFormatting":"Cane and Neff 2011)","plainTextFormattedCitation":"(Cane &amp; Neff, 2011; Lazarina et al., 2016; Peralta et al., 2017)","previouslyFormattedCitation":"(Cane &amp; Neff, 2011; Lazarina et al., 2016; Peralta et al., 2017)"},"properties":{"noteIndex":0},"schema":"https://github.com/citation-style-language/schema/raw/master/csl-citation.json"}</w:instrText>
      </w:r>
      <w:r>
        <w:fldChar w:fldCharType="separate"/>
      </w:r>
      <w:bookmarkStart w:id="83" w:name="__Fieldmark__219_1723522526"/>
      <w:r>
        <w:rPr>
          <w:rFonts w:ascii="Times New Roman" w:hAnsi="Times New Roman" w:cs="Times New Roman"/>
          <w:noProof/>
          <w:color w:val="auto"/>
        </w:rPr>
        <w:t>C</w:t>
      </w:r>
      <w:bookmarkStart w:id="84" w:name="__Fieldmark__180_1216879420"/>
      <w:r>
        <w:rPr>
          <w:rFonts w:ascii="Times New Roman" w:hAnsi="Times New Roman" w:cs="Times New Roman"/>
          <w:noProof/>
          <w:color w:val="auto"/>
        </w:rPr>
        <w:t>a</w:t>
      </w:r>
      <w:bookmarkStart w:id="85" w:name="__Fieldmark__226_2319225449"/>
      <w:r>
        <w:rPr>
          <w:rFonts w:ascii="Times New Roman" w:hAnsi="Times New Roman" w:cs="Times New Roman"/>
          <w:noProof/>
          <w:color w:val="auto"/>
        </w:rPr>
        <w:t>n</w:t>
      </w:r>
      <w:bookmarkStart w:id="86" w:name="__Fieldmark__390_840106984"/>
      <w:r>
        <w:rPr>
          <w:rFonts w:ascii="Times New Roman" w:hAnsi="Times New Roman" w:cs="Times New Roman"/>
          <w:noProof/>
          <w:color w:val="auto"/>
        </w:rPr>
        <w:t>e</w:t>
      </w:r>
      <w:bookmarkStart w:id="87" w:name="__Fieldmark__360_345926733"/>
      <w:r>
        <w:rPr>
          <w:rFonts w:ascii="Times New Roman" w:hAnsi="Times New Roman" w:cs="Times New Roman"/>
          <w:noProof/>
          <w:color w:val="auto"/>
        </w:rPr>
        <w:t xml:space="preserve"> </w:t>
      </w:r>
      <w:bookmarkStart w:id="88" w:name="__Fieldmark__742_3211313464"/>
      <w:r>
        <w:rPr>
          <w:rFonts w:ascii="Times New Roman" w:hAnsi="Times New Roman" w:cs="Times New Roman"/>
          <w:noProof/>
          <w:color w:val="auto"/>
        </w:rPr>
        <w:t>and Neff 2011)</w:t>
      </w:r>
      <w:r>
        <w:fldChar w:fldCharType="end"/>
      </w:r>
      <w:bookmarkEnd w:id="83"/>
      <w:bookmarkEnd w:id="84"/>
      <w:bookmarkEnd w:id="85"/>
      <w:bookmarkEnd w:id="86"/>
      <w:bookmarkEnd w:id="87"/>
      <w:bookmarkEnd w:id="88"/>
      <w:r>
        <w:rPr>
          <w:rFonts w:ascii="Times New Roman" w:hAnsi="Times New Roman" w:cs="Times New Roman"/>
          <w:color w:val="auto"/>
        </w:rPr>
        <w:t xml:space="preserve">. </w:t>
      </w:r>
    </w:p>
    <w:p w14:paraId="297572B4" w14:textId="29CE258F" w:rsidR="00385E48" w:rsidRDefault="00601951">
      <w:pPr>
        <w:spacing w:line="480" w:lineRule="auto"/>
        <w:ind w:firstLine="720"/>
      </w:pPr>
      <w:r>
        <w:rPr>
          <w:rFonts w:ascii="Times New Roman" w:hAnsi="Times New Roman" w:cs="Times New Roman"/>
          <w:color w:val="auto"/>
        </w:rPr>
        <w:t xml:space="preserve">These changes to the plant and pollinator </w:t>
      </w:r>
      <w:del w:id="89" w:author="Molly Martin" w:date="2021-02-10T12:20:00Z">
        <w:r w:rsidDel="00583920">
          <w:rPr>
            <w:rFonts w:ascii="Times New Roman" w:hAnsi="Times New Roman" w:cs="Times New Roman"/>
            <w:color w:val="auto"/>
          </w:rPr>
          <w:delText>communities</w:delText>
        </w:r>
      </w:del>
      <w:ins w:id="90" w:author="Molly Martin" w:date="2021-02-10T12:20:00Z">
        <w:r w:rsidR="00583920">
          <w:rPr>
            <w:rFonts w:ascii="Times New Roman" w:hAnsi="Times New Roman" w:cs="Times New Roman"/>
            <w:color w:val="auto"/>
          </w:rPr>
          <w:t>assemblages</w:t>
        </w:r>
      </w:ins>
      <w:ins w:id="91" w:author="Molly Martin" w:date="2020-09-30T11:16:00Z">
        <w:r w:rsidR="001F4995">
          <w:rPr>
            <w:rFonts w:ascii="Times New Roman" w:hAnsi="Times New Roman" w:cs="Times New Roman"/>
            <w:color w:val="auto"/>
          </w:rPr>
          <w:t>, whether positive or negative,</w:t>
        </w:r>
      </w:ins>
      <w:r>
        <w:rPr>
          <w:rFonts w:ascii="Times New Roman" w:hAnsi="Times New Roman" w:cs="Times New Roman"/>
          <w:color w:val="auto"/>
        </w:rPr>
        <w:t xml:space="preserve"> are reflected in the architecture of community interactions</w:t>
      </w:r>
      <w:ins w:id="92" w:author="Molly Martin" w:date="2020-10-12T10:56:00Z">
        <w:r w:rsidR="00F63E46">
          <w:rPr>
            <w:rFonts w:ascii="Times New Roman" w:hAnsi="Times New Roman" w:cs="Times New Roman"/>
            <w:color w:val="auto"/>
          </w:rPr>
          <w:t xml:space="preserve"> (Fig</w:t>
        </w:r>
      </w:ins>
      <w:ins w:id="93" w:author="Molly Martin" w:date="2020-10-20T12:10:00Z">
        <w:r w:rsidR="004E7C82">
          <w:rPr>
            <w:rFonts w:ascii="Times New Roman" w:hAnsi="Times New Roman" w:cs="Times New Roman"/>
            <w:color w:val="auto"/>
          </w:rPr>
          <w:t>.</w:t>
        </w:r>
      </w:ins>
      <w:ins w:id="94" w:author="Molly Martin" w:date="2020-10-12T10:56:00Z">
        <w:r w:rsidR="00F63E46">
          <w:rPr>
            <w:rFonts w:ascii="Times New Roman" w:hAnsi="Times New Roman" w:cs="Times New Roman"/>
            <w:color w:val="auto"/>
          </w:rPr>
          <w:t xml:space="preserve"> 1)</w:t>
        </w:r>
      </w:ins>
      <w:r>
        <w:rPr>
          <w:rFonts w:ascii="Times New Roman" w:hAnsi="Times New Roman" w:cs="Times New Roman"/>
          <w:color w:val="auto"/>
        </w:rPr>
        <w:t xml:space="preserve">. Past </w:t>
      </w:r>
      <w:del w:id="95" w:author="Molly Martin" w:date="2021-02-10T12:21:00Z">
        <w:r w:rsidDel="00583920">
          <w:rPr>
            <w:rFonts w:ascii="Times New Roman" w:hAnsi="Times New Roman" w:cs="Times New Roman"/>
            <w:color w:val="auto"/>
          </w:rPr>
          <w:delText xml:space="preserve">field </w:delText>
        </w:r>
      </w:del>
      <w:r>
        <w:rPr>
          <w:rFonts w:ascii="Times New Roman" w:hAnsi="Times New Roman" w:cs="Times New Roman"/>
          <w:color w:val="auto"/>
        </w:rPr>
        <w:t>studies suggest that disturbances increase network generality (</w:t>
      </w:r>
      <w:r>
        <w:fldChar w:fldCharType="begin" w:fldLock="1"/>
      </w:r>
      <w:r w:rsidR="00E066E1">
        <w:instrText>ADDIN CSL_CITATION {"citationItems":[{"id":"ITEM-1","itemData":{"DOI":"10.1111/1365-2656.12731","author":[{"dropping-particle":"","family":"Peralta","given":"Guadalupe","non-dropping-particle":"","parse-names":false,"suffix":""},{"dropping-particle":"","family":"Stevani","given":"Erica L.","non-dropping-particle":"","parse-names":false,"suffix":""},{"dropping-particle":"","family":"Chacoff","given":"Natacha P.","non-dropping-particle":"","parse-names":false,"suffix":""},{"dropping-particle":"","family":"Dorado","given":"Jimena","non-dropping-particle":"","parse-names":false,"suffix":""},{"dropping-particle":"","family":"Vázquez","given":"Diego P","non-dropping-particle":"","parse-names":false,"suffix":""}],"container-title":"Journal of Animal Ecology","id":"ITEM-1","issue":"December 2016","issued":{"date-parts":[["2017"]]},"page":"1372-1379","title":"Fire influences the structure of plant – bee networks","type":"article-journal","volume":"86"},"uris":["http://www.mendeley.com/documents/?uuid=0e353931-b8c7-3ba0-a22d-2ea6441a65b3"]}],"mendeley":{"formattedCitation":"(Peralta et al., 2017)","manualFormatting":"Peralta et al. 2017)","plainTextFormattedCitation":"(Peralta et al., 2017)","previouslyFormattedCitation":"(Peralta et al., 2017)"},"properties":{"noteIndex":0},"schema":"https://github.com/citation-style-language/schema/raw/master/csl-citation.json"}</w:instrText>
      </w:r>
      <w:r>
        <w:fldChar w:fldCharType="separate"/>
      </w:r>
      <w:bookmarkStart w:id="96" w:name="__Fieldmark__244_1723522526"/>
      <w:r>
        <w:rPr>
          <w:rFonts w:ascii="Times New Roman" w:hAnsi="Times New Roman" w:cs="Times New Roman"/>
          <w:noProof/>
          <w:color w:val="auto"/>
        </w:rPr>
        <w:t>P</w:t>
      </w:r>
      <w:bookmarkStart w:id="97" w:name="__Fieldmark__201_1216879420"/>
      <w:r>
        <w:rPr>
          <w:rFonts w:ascii="Times New Roman" w:hAnsi="Times New Roman" w:cs="Times New Roman"/>
          <w:noProof/>
          <w:color w:val="auto"/>
        </w:rPr>
        <w:t>e</w:t>
      </w:r>
      <w:bookmarkStart w:id="98" w:name="__Fieldmark__244_2319225449"/>
      <w:r>
        <w:rPr>
          <w:rFonts w:ascii="Times New Roman" w:hAnsi="Times New Roman" w:cs="Times New Roman"/>
          <w:noProof/>
          <w:color w:val="auto"/>
        </w:rPr>
        <w:t>ralta et al. 2017)</w:t>
      </w:r>
      <w:r>
        <w:fldChar w:fldCharType="end"/>
      </w:r>
      <w:bookmarkEnd w:id="96"/>
      <w:bookmarkEnd w:id="97"/>
      <w:bookmarkEnd w:id="98"/>
      <w:r>
        <w:rPr>
          <w:rFonts w:ascii="Times New Roman" w:hAnsi="Times New Roman" w:cs="Times New Roman"/>
          <w:color w:val="auto"/>
        </w:rPr>
        <w:t xml:space="preserve">, </w:t>
      </w:r>
      <w:proofErr w:type="spellStart"/>
      <w:r>
        <w:rPr>
          <w:rFonts w:ascii="Times New Roman" w:hAnsi="Times New Roman" w:cs="Times New Roman"/>
          <w:color w:val="auto"/>
        </w:rPr>
        <w:t>nestedness</w:t>
      </w:r>
      <w:proofErr w:type="spellEnd"/>
      <w:r>
        <w:rPr>
          <w:rFonts w:ascii="Times New Roman" w:hAnsi="Times New Roman" w:cs="Times New Roman"/>
          <w:color w:val="auto"/>
        </w:rPr>
        <w:t xml:space="preserve"> (</w:t>
      </w:r>
      <w:r>
        <w:fldChar w:fldCharType="begin" w:fldLock="1"/>
      </w:r>
      <w:r w:rsidR="00E066E1">
        <w:instrText>ADDIN CSL_CITATION {"citationItems":[{"id":"ITEM-1","itemData":{"DOI":"10.1098/rspb.2004.2909","ISBN":"0962-8452","ISSN":"14712970","PMID":"15615687","abstract":"Mutually beneficial interactions between flowering plants and animal pollinators represent a critical 'ecosystem service' under threat of anthropogenic extinction. We explored probable patterns of extinction in two large networks of plants and flower visitors by simulating the removal of pollinators and consequent loss of the plants that depend upon them for reproduction. For each network, we removed pollinators at random, systematically from least-linked (most specialized) to most-linked (most generalized), and systematically from most- to least-linked. Plant species diversity declined most rapidly with preferential removal of the most-linked pollinators, but declines were no worse than linear. This relative tolerance to extinction derives from redundancy in pollinators per plant and from nested topology of the networks. Tolerance in pollination networks contrasts with catastrophic declines reported from standard food webs. The discrepancy may be a result of the method used: previous studies removed species from multiple trophic levels based only on their linkage, whereas our preferential removal of pollinators reflects their greater risk of extinction relative to that of plants. In both pollination networks, the most-linked pollinators were bumble-bees and some solitary bees. These animals should receive special attention in efforts to conserve temperate pollination systems.;Mutually beneficial interactions between flowering plants and animal pollinators represent a critical 'ecosystem service' under threat of anthropogenic extinction. We explored probable patterns of extinction in two large networks of plants and flower visitors by simulating the removal of pollinators and consequent loss of the plants that depend upon them for reproduction. For each network, we removed pollinators at random, systematically from least-linked (most specialized) to most-linked (most generalized), and systematically from most- to least-linked. Plant species diversity declined most rapidly with preferential removal of the most-linked pollinators, but declines were no worse than linear. This relative tolerance to extinction derives from redundancy in pollinators per plant and from nested topology of the networks. Tolerance in pollination networks contrasts with catastrophic declines reported from standard food webs. The discrepancy may be a result of the method used: previous studies removed species from multiple trophic levels based only on their linkage, whereas our pre…","author":[{"dropping-particle":"","family":"Memmott","given":"Jane","non-dropping-particle":"","parse-names":false,"suffix":""},{"dropping-particle":"","family":"Waser","given":"Nickolas M.","non-dropping-particle":"","parse-names":false,"suffix":""},{"dropping-particle":"V.","family":"Price","given":"Mary","non-dropping-particle":"","parse-names":false,"suffix":""}],"container-title":"Proceedings of the Royal Society B: Biological Sciences","id":"ITEM-1","issued":{"date-parts":[["2004"]]},"title":"Tolerance of pollination networks to species extinctions","type":"article-journal"},"uris":["http://www.mendeley.com/documents/?uuid=2aecf2a0-b981-46ef-843e-8528c9f14b20","http://www.mendeley.com/documents/?uuid=c03e0279-4989-4dbd-ae6c-89f48c1dbb45"]}],"mendeley":{"formattedCitation":"(Memmott, Waser, &amp; Price, 2004)","manualFormatting":"Memmott et al. 2004)","plainTextFormattedCitation":"(Memmott, Waser, &amp; Price, 2004)","previouslyFormattedCitation":"(Memmott, Waser, &amp; Price, 2004)"},"properties":{"noteIndex":0},"schema":"https://github.com/citation-style-language/schema/raw/master/csl-citation.json"}</w:instrText>
      </w:r>
      <w:r>
        <w:fldChar w:fldCharType="separate"/>
      </w:r>
      <w:bookmarkStart w:id="99" w:name="__Fieldmark__255_1723522526"/>
      <w:r>
        <w:rPr>
          <w:rFonts w:ascii="Times New Roman" w:hAnsi="Times New Roman" w:cs="Times New Roman"/>
          <w:noProof/>
          <w:color w:val="auto"/>
        </w:rPr>
        <w:t>M</w:t>
      </w:r>
      <w:bookmarkStart w:id="100" w:name="__Fieldmark__208_1216879420"/>
      <w:r>
        <w:rPr>
          <w:rFonts w:ascii="Times New Roman" w:hAnsi="Times New Roman" w:cs="Times New Roman"/>
          <w:noProof/>
          <w:color w:val="auto"/>
        </w:rPr>
        <w:t>e</w:t>
      </w:r>
      <w:bookmarkStart w:id="101" w:name="__Fieldmark__251_2319225449"/>
      <w:r>
        <w:rPr>
          <w:rFonts w:ascii="Times New Roman" w:hAnsi="Times New Roman" w:cs="Times New Roman"/>
          <w:noProof/>
          <w:color w:val="auto"/>
        </w:rPr>
        <w:t>mmott et al. 2004)</w:t>
      </w:r>
      <w:r>
        <w:fldChar w:fldCharType="end"/>
      </w:r>
      <w:bookmarkEnd w:id="99"/>
      <w:bookmarkEnd w:id="100"/>
      <w:bookmarkEnd w:id="101"/>
      <w:r>
        <w:rPr>
          <w:rFonts w:ascii="Times New Roman" w:hAnsi="Times New Roman" w:cs="Times New Roman"/>
          <w:color w:val="auto"/>
        </w:rPr>
        <w:t xml:space="preserve">, and </w:t>
      </w:r>
      <w:proofErr w:type="spellStart"/>
      <w:r>
        <w:rPr>
          <w:rFonts w:ascii="Times New Roman" w:hAnsi="Times New Roman" w:cs="Times New Roman"/>
          <w:color w:val="auto"/>
        </w:rPr>
        <w:t>connectance</w:t>
      </w:r>
      <w:proofErr w:type="spellEnd"/>
      <w:r>
        <w:rPr>
          <w:rFonts w:ascii="Times New Roman" w:hAnsi="Times New Roman" w:cs="Times New Roman"/>
          <w:color w:val="auto"/>
        </w:rPr>
        <w:t xml:space="preserve"> (</w:t>
      </w:r>
      <w:r>
        <w:fldChar w:fldCharType="begin" w:fldLock="1"/>
      </w:r>
      <w:r w:rsidR="00E066E1">
        <w:instrText>ADDIN CSL_CITATION {"citationItems":[{"id":"ITEM-1","itemData":{"DOI":"10.1111/1365-2664.12670","ISSN":"13652664","abstract":"1. Increased incidence of landscape fire and pollinator declines with co-extinctions of depen-dent plant species are both globally significant. Fire can alter species distributions, but its effects on plant–pollinator interactions are poorly understood so its present and future role in coupled plant–pollinator declines cannot be assessed. 2. We develop a conceptual model of fire effects on plant–pollinator interactions. We review the empirical literature in the context of this model to identify important knowledge gaps regarding the processes underlying these effects and the phenotypic traits of flowering plants and pollinators mediating these effects. Fire generates, and plant–pollinator interactions respond to, heterogeneity at multiple spatial scales. There is evidence of local-scale fire effects on these interactions, but landscape-scale effects are poorly understood. Nest location and floral resource utilization primarily mediate pollinator survival during and after fire. Voltin-ism and mobility traits are potentially important, but poorly studied. Plant traits mediating flowering responses to fire include growth form, phenology and potentially bud location, seasonal changes in bud exposure and response to bud damage. 3. Synthesis and applications. We suggest management actions and an agenda for future research to fill knowledge gaps currently inhibiting predictions of fire effects on plant– pollinator interactions. Fire regimes promoting floral diversity at local scales provide a surro-gate means of managing pollinators and pollination while empirical research continues. Above-ground nesting, univoltine pollinators may be particularly vulnerable under expected fire regime changes. Improved knowledge of traits mediating the exploitation of landscape heterogeneity could be used to enhance the persistence of these species. Ultimately, our con-ceptual framework could be used as a basis for understanding fire effects on aggregate net-work properties to inform fire management strategies buffering plant–pollinator networks against secondary species extinctions.","author":[{"dropping-particle":"","family":"Brown","given":"Julian","non-dropping-particle":"","parse-names":false,"suffix":""},{"dropping-particle":"","family":"York","given":"Alan","non-dropping-particle":"","parse-names":false,"suffix":""},{"dropping-particle":"","family":"Christie","given":"Fiona","non-dropping-particle":"","parse-names":false,"suffix":""},{"dropping-particle":"","family":"McCarthy","given":"Michael","non-dropping-particle":"","parse-names":false,"suffix":""}],"container-title":"Journal of Applied Ecology","id":"ITEM-1","issue":"54","issued":{"date-parts":[["2017"]]},"page":"313-322","title":"Effects of fire on pollinators and pollination","type":"article-journal"},"uris":["http://www.mendeley.com/documents/?uuid=154cdbc5-28b2-4b1d-a9a3-2d70746e0977"]}],"mendeley":{"formattedCitation":"(Brown, York, Christie, &amp; McCarthy, 2017)","manualFormatting":"Brown et al. 2017)","plainTextFormattedCitation":"(Brown, York, Christie, &amp; McCarthy, 2017)","previouslyFormattedCitation":"(Brown, York, Christie, &amp; McCarthy, 2017)"},"properties":{"noteIndex":0},"schema":"https://github.com/citation-style-language/schema/raw/master/csl-citation.json"}</w:instrText>
      </w:r>
      <w:r>
        <w:fldChar w:fldCharType="separate"/>
      </w:r>
      <w:bookmarkStart w:id="102" w:name="__Fieldmark__266_1723522526"/>
      <w:r>
        <w:rPr>
          <w:rFonts w:ascii="Times New Roman" w:hAnsi="Times New Roman" w:cs="Times New Roman"/>
          <w:noProof/>
          <w:color w:val="auto"/>
        </w:rPr>
        <w:t>B</w:t>
      </w:r>
      <w:bookmarkStart w:id="103" w:name="__Fieldmark__215_1216879420"/>
      <w:r>
        <w:rPr>
          <w:rFonts w:ascii="Times New Roman" w:hAnsi="Times New Roman" w:cs="Times New Roman"/>
          <w:noProof/>
          <w:color w:val="auto"/>
        </w:rPr>
        <w:t>r</w:t>
      </w:r>
      <w:bookmarkStart w:id="104" w:name="__Fieldmark__258_2319225449"/>
      <w:r>
        <w:rPr>
          <w:rFonts w:ascii="Times New Roman" w:hAnsi="Times New Roman" w:cs="Times New Roman"/>
          <w:noProof/>
          <w:color w:val="auto"/>
        </w:rPr>
        <w:t>own et al. 2017)</w:t>
      </w:r>
      <w:r>
        <w:fldChar w:fldCharType="end"/>
      </w:r>
      <w:bookmarkEnd w:id="102"/>
      <w:bookmarkEnd w:id="103"/>
      <w:bookmarkEnd w:id="104"/>
      <w:r>
        <w:rPr>
          <w:rFonts w:ascii="Times New Roman" w:hAnsi="Times New Roman" w:cs="Times New Roman"/>
          <w:color w:val="auto"/>
        </w:rPr>
        <w:t>, while they decrease modularity (</w:t>
      </w:r>
      <w:r>
        <w:fldChar w:fldCharType="begin" w:fldLock="1"/>
      </w:r>
      <w:r w:rsidR="00E066E1">
        <w:instrText>ADDIN CSL_CITATION {"citationItems":[{"id":"ITEM-1","itemData":{"DOI":"10.1111/1365-2656.12731","author":[{"dropping-particle":"","family":"Peralta","given":"Guadalupe","non-dropping-particle":"","parse-names":false,"suffix":""},{"dropping-particle":"","family":"Stevani","given":"Erica L.","non-dropping-particle":"","parse-names":false,"suffix":""},{"dropping-particle":"","family":"Chacoff","given":"Natacha P.","non-dropping-particle":"","parse-names":false,"suffix":""},{"dropping-particle":"","family":"Dorado","given":"Jimena","non-dropping-particle":"","parse-names":false,"suffix":""},{"dropping-particle":"","family":"Vázquez","given":"Diego P","non-dropping-particle":"","parse-names":false,"suffix":""}],"container-title":"Journal of Animal Ecology","id":"ITEM-1","issue":"December 2016","issued":{"date-parts":[["2017"]]},"page":"1372-1379","title":"Fire influences the structure of plant – bee networks","type":"article-journal","volume":"86"},"uris":["http://www.mendeley.com/documents/?uuid=0e353931-b8c7-3ba0-a22d-2ea6441a65b3"]}],"mendeley":{"formattedCitation":"(Peralta et al., 2017)","manualFormatting":"Peralta et al. 2017)","plainTextFormattedCitation":"(Peralta et al., 2017)","previouslyFormattedCitation":"(Peralta et al., 2017)"},"properties":{"noteIndex":0},"schema":"https://github.com/citation-style-language/schema/raw/master/csl-citation.json"}</w:instrText>
      </w:r>
      <w:r>
        <w:fldChar w:fldCharType="separate"/>
      </w:r>
      <w:bookmarkStart w:id="105" w:name="__Fieldmark__277_1723522526"/>
      <w:r>
        <w:rPr>
          <w:rFonts w:ascii="Times New Roman" w:hAnsi="Times New Roman" w:cs="Times New Roman"/>
          <w:noProof/>
          <w:color w:val="auto"/>
        </w:rPr>
        <w:t>P</w:t>
      </w:r>
      <w:bookmarkStart w:id="106" w:name="__Fieldmark__222_1216879420"/>
      <w:r>
        <w:rPr>
          <w:rFonts w:ascii="Times New Roman" w:hAnsi="Times New Roman" w:cs="Times New Roman"/>
          <w:noProof/>
          <w:color w:val="auto"/>
        </w:rPr>
        <w:t>e</w:t>
      </w:r>
      <w:bookmarkStart w:id="107" w:name="__Fieldmark__263_2319225449"/>
      <w:r>
        <w:rPr>
          <w:rFonts w:ascii="Times New Roman" w:hAnsi="Times New Roman" w:cs="Times New Roman"/>
          <w:noProof/>
          <w:color w:val="auto"/>
        </w:rPr>
        <w:t>ralta et al. 2017)</w:t>
      </w:r>
      <w:r>
        <w:fldChar w:fldCharType="end"/>
      </w:r>
      <w:bookmarkEnd w:id="105"/>
      <w:bookmarkEnd w:id="106"/>
      <w:bookmarkEnd w:id="107"/>
      <w:r>
        <w:rPr>
          <w:rFonts w:ascii="Times New Roman" w:hAnsi="Times New Roman" w:cs="Times New Roman"/>
          <w:color w:val="auto"/>
        </w:rPr>
        <w:t xml:space="preserve">. </w:t>
      </w:r>
      <w:ins w:id="108" w:author="Molly Martin" w:date="2021-02-10T12:24:00Z">
        <w:r w:rsidR="006D665E">
          <w:rPr>
            <w:rFonts w:ascii="Times New Roman" w:hAnsi="Times New Roman" w:cs="Times New Roman"/>
            <w:color w:val="auto"/>
          </w:rPr>
          <w:t>Lower levels of modularity may increase resistance to disturbance</w:t>
        </w:r>
      </w:ins>
      <w:ins w:id="109" w:author="Molly Martin" w:date="2021-02-10T12:25:00Z">
        <w:r w:rsidR="006D665E">
          <w:rPr>
            <w:rFonts w:ascii="Times New Roman" w:hAnsi="Times New Roman" w:cs="Times New Roman"/>
            <w:color w:val="auto"/>
          </w:rPr>
          <w:t xml:space="preserve"> </w:t>
        </w:r>
        <w:r w:rsidR="006D665E">
          <w:rPr>
            <w:rFonts w:ascii="Times New Roman" w:hAnsi="Times New Roman" w:cs="Times New Roman"/>
            <w:color w:val="auto"/>
          </w:rPr>
          <w:fldChar w:fldCharType="begin" w:fldLock="1"/>
        </w:r>
      </w:ins>
      <w:r w:rsidR="00532313">
        <w:rPr>
          <w:rFonts w:ascii="Times New Roman" w:hAnsi="Times New Roman" w:cs="Times New Roman"/>
          <w:color w:val="auto"/>
        </w:rPr>
        <w:instrText>ADDIN CSL_CITATION {"citationItems":[{"id":"ITEM-1","itemData":{"author":[{"dropping-particle":"","family":"Thébault","given":"Elisa","non-dropping-particle":"","parse-names":false,"suffix":""},{"dropping-particle":"","family":"Fontaine","given":"Colin","non-dropping-particle":"","parse-names":false,"suffix":""}],"container-title":"Science","id":"ITEM-1","issued":{"date-parts":[["2010"]]},"page":"853-856","title":"Stability of Ecological Communities and the Architecture of Mutualistic and Trophic Networks","type":"article-journal","volume":"329"},"uris":["http://www.mendeley.com/documents/?uuid=a1a1c93c-40f3-4108-a106-e220e911fa84"]}],"mendeley":{"formattedCitation":"(Thébault &amp; Fontaine, 2010)","plainTextFormattedCitation":"(Thébault &amp; Fontaine, 2010)","previouslyFormattedCitation":"(Thébault &amp; Fontaine, 2010)"},"properties":{"noteIndex":0},"schema":"https://github.com/citation-style-language/schema/raw/master/csl-citation.json"}</w:instrText>
      </w:r>
      <w:r w:rsidR="006D665E">
        <w:rPr>
          <w:rFonts w:ascii="Times New Roman" w:hAnsi="Times New Roman" w:cs="Times New Roman"/>
          <w:color w:val="auto"/>
        </w:rPr>
        <w:fldChar w:fldCharType="separate"/>
      </w:r>
      <w:r w:rsidR="006D665E" w:rsidRPr="006D665E">
        <w:rPr>
          <w:rFonts w:ascii="Times New Roman" w:hAnsi="Times New Roman" w:cs="Times New Roman"/>
          <w:noProof/>
          <w:color w:val="auto"/>
        </w:rPr>
        <w:t>(Thébault &amp; Fontaine, 2010)</w:t>
      </w:r>
      <w:ins w:id="110" w:author="Molly Martin" w:date="2021-02-10T12:25:00Z">
        <w:r w:rsidR="006D665E">
          <w:rPr>
            <w:rFonts w:ascii="Times New Roman" w:hAnsi="Times New Roman" w:cs="Times New Roman"/>
            <w:color w:val="auto"/>
          </w:rPr>
          <w:fldChar w:fldCharType="end"/>
        </w:r>
        <w:r w:rsidR="006D665E">
          <w:rPr>
            <w:rFonts w:ascii="Times New Roman" w:hAnsi="Times New Roman" w:cs="Times New Roman"/>
            <w:color w:val="auto"/>
          </w:rPr>
          <w:t>, presumably</w:t>
        </w:r>
      </w:ins>
      <w:ins w:id="111" w:author="Molly Martin" w:date="2021-02-10T12:24:00Z">
        <w:r w:rsidR="006D665E">
          <w:rPr>
            <w:rFonts w:ascii="Times New Roman" w:hAnsi="Times New Roman" w:cs="Times New Roman"/>
            <w:color w:val="auto"/>
          </w:rPr>
          <w:t xml:space="preserve"> </w:t>
        </w:r>
      </w:ins>
      <w:ins w:id="112" w:author="Molly Martin" w:date="2021-02-10T12:25:00Z">
        <w:r w:rsidR="006D665E">
          <w:rPr>
            <w:rFonts w:ascii="Times New Roman" w:hAnsi="Times New Roman" w:cs="Times New Roman"/>
            <w:color w:val="auto"/>
          </w:rPr>
          <w:t>b</w:t>
        </w:r>
      </w:ins>
      <w:del w:id="113" w:author="Molly Martin" w:date="2021-02-10T12:25:00Z">
        <w:r w:rsidDel="006D665E">
          <w:rPr>
            <w:rFonts w:ascii="Times New Roman" w:hAnsi="Times New Roman" w:cs="Times New Roman"/>
            <w:color w:val="auto"/>
          </w:rPr>
          <w:delText>B</w:delText>
        </w:r>
      </w:del>
      <w:r>
        <w:rPr>
          <w:rFonts w:ascii="Times New Roman" w:hAnsi="Times New Roman" w:cs="Times New Roman"/>
          <w:color w:val="auto"/>
        </w:rPr>
        <w:t xml:space="preserve">ecause modularity increases as a result of decreased </w:t>
      </w:r>
      <w:proofErr w:type="spellStart"/>
      <w:r>
        <w:rPr>
          <w:rFonts w:ascii="Times New Roman" w:hAnsi="Times New Roman" w:cs="Times New Roman"/>
          <w:color w:val="auto"/>
        </w:rPr>
        <w:t>connectance</w:t>
      </w:r>
      <w:proofErr w:type="spellEnd"/>
      <w:r>
        <w:rPr>
          <w:rFonts w:ascii="Times New Roman" w:hAnsi="Times New Roman" w:cs="Times New Roman"/>
          <w:color w:val="auto"/>
        </w:rPr>
        <w:t xml:space="preserve"> and generality (</w:t>
      </w:r>
      <w:r>
        <w:fldChar w:fldCharType="begin" w:fldLock="1"/>
      </w:r>
      <w:r w:rsidR="00E066E1">
        <w:instrText>ADDIN CSL_CITATION {"citationItems":[{"id":"ITEM-1","itemData":{"author":[{"dropping-particle":"","family":"Prado","given":"Paulo Inácio","non-dropping-particle":"","parse-names":false,"suffix":""},{"dropping-particle":"","family":"Lewinsohn","given":"Thomas Michael","non-dropping-particle":"","parse-names":false,"suffix":""}],"container-title":"Journal of Animal Ecology","id":"ITEM-1","issued":{"date-parts":[["2004"]]},"page":"1168-1178","title":"Compartments in insect – plant associations and their","type":"article-journal","volume":"73"},"uris":["http://www.mendeley.com/documents/?uuid=5b05f941-8a58-4b71-a23b-77b2661cdeb8"]},{"id":"ITEM-2","itemData":{"DOI":"10.1073/pnas.0706375104","ISBN":"0027-8424","ISSN":"0027-8424","PMID":"18056808","abstract":"In natural communities, species and their interactions are often organized as nonrandom networks, showing distinct and repeated complex patterns. A prevalent, but poorly explored pattern is ecological modularity, with weakly interlinked subsets of species (modules), which, however, internally consist of strongly connected species. The importance of modularity has been discussed for a long time, but no consensus on its prevalence in ecological networks has yet been reached. Progress is hampered by inadequate methods and a lack of large datasets. We analyzed 51 pollination networks including almost 10,000 species and 20,000 links and tested for modularity by using a recently developed simulated annealing algorithm. All networks with &gt;150 plant and pollinator species were modular, whereas networks with &lt;50 species were never modular. Both module number and size increased with species number. Each module includes one or a few species groups with convergent trait sets that may be considered as coevolutionary units. Species played different roles with respect to modularity. However, only 15% of all species were structurally important to their network. They were either hubs (i.e., highly linked species within their own module), connectors linking different modules, or both. If these key species go extinct, modules and networks may break apart and initiate cascades of extinction. Thus, species serving as hubs and connectors should receive high conservation priorities.","author":[{"dropping-particle":"","family":"Olesen","given":"J. M.","non-dropping-particle":"","parse-names":false,"suffix":""},{"dropping-particle":"","family":"Bascompte","given":"J.","non-dropping-particle":"","parse-names":false,"suffix":""},{"dropping-particle":"","family":"Dupont","given":"Y. L.","non-dropping-particle":"","parse-names":false,"suffix":""},{"dropping-particle":"","family":"Jordano","given":"P.","non-dropping-particle":"","parse-names":false,"suffix":""}],"container-title":"Proceedings of the National Academy of Sciences","id":"ITEM-2","issue":"50","issued":{"date-parts":[["2007"]]},"page":"19891-19896","title":"The modularity of pollination networks","type":"article-journal","volume":"104"},"uris":["http://www.mendeley.com/documents/?uuid=c7668b62-708f-4114-a138-9888416bf789"]}],"mendeley":{"formattedCitation":"(Olesen, Bascompte, Dupont, &amp; Jordano, 2007; Prado &amp; Lewinsohn, 2004)","manualFormatting":"Prado and Lewinsohn 2004, Olesen et al. 2007)","plainTextFormattedCitation":"(Olesen, Bascompte, Dupont, &amp; Jordano, 2007; Prado &amp; Lewinsohn, 2004)","previouslyFormattedCitation":"(Olesen, Bascompte, Dupont, &amp; Jordano, 2007; Prado &amp; Lewinsohn, 2004)"},"properties":{"noteIndex":0},"schema":"https://github.com/citation-style-language/schema/raw/master/csl-citation.json"}</w:instrText>
      </w:r>
      <w:r>
        <w:fldChar w:fldCharType="separate"/>
      </w:r>
      <w:bookmarkStart w:id="114" w:name="__Fieldmark__288_1723522526"/>
      <w:r>
        <w:rPr>
          <w:rFonts w:ascii="Times New Roman" w:hAnsi="Times New Roman" w:cs="Times New Roman"/>
          <w:noProof/>
          <w:color w:val="auto"/>
        </w:rPr>
        <w:t>P</w:t>
      </w:r>
      <w:bookmarkStart w:id="115" w:name="__Fieldmark__229_1216879420"/>
      <w:r>
        <w:rPr>
          <w:rFonts w:ascii="Times New Roman" w:hAnsi="Times New Roman" w:cs="Times New Roman"/>
          <w:noProof/>
          <w:color w:val="auto"/>
        </w:rPr>
        <w:t>r</w:t>
      </w:r>
      <w:bookmarkStart w:id="116" w:name="__Fieldmark__270_2319225449"/>
      <w:r>
        <w:rPr>
          <w:rFonts w:ascii="Times New Roman" w:hAnsi="Times New Roman" w:cs="Times New Roman"/>
          <w:noProof/>
          <w:color w:val="auto"/>
        </w:rPr>
        <w:t>ado and Lewinsohn 2004, Olesen et al. 2007)</w:t>
      </w:r>
      <w:r>
        <w:fldChar w:fldCharType="end"/>
      </w:r>
      <w:bookmarkEnd w:id="114"/>
      <w:bookmarkEnd w:id="115"/>
      <w:bookmarkEnd w:id="116"/>
      <w:del w:id="117" w:author="Molly Martin" w:date="2021-02-10T12:24:00Z">
        <w:r w:rsidDel="006D665E">
          <w:rPr>
            <w:rFonts w:ascii="Times New Roman" w:hAnsi="Times New Roman" w:cs="Times New Roman"/>
            <w:color w:val="auto"/>
          </w:rPr>
          <w:delText>, lower levels of modularity may increase resistance</w:delText>
        </w:r>
        <w:r w:rsidR="00BC1CA6" w:rsidDel="006D665E">
          <w:rPr>
            <w:rFonts w:ascii="Times New Roman" w:hAnsi="Times New Roman" w:cs="Times New Roman"/>
            <w:color w:val="auto"/>
          </w:rPr>
          <w:delText xml:space="preserve"> to disturbance</w:delText>
        </w:r>
      </w:del>
      <w:r>
        <w:rPr>
          <w:rFonts w:ascii="Times New Roman" w:hAnsi="Times New Roman" w:cs="Times New Roman"/>
          <w:color w:val="auto"/>
        </w:rPr>
        <w:t xml:space="preserve">. </w:t>
      </w:r>
      <w:del w:id="118" w:author="Molly Martin" w:date="2021-02-10T12:43:00Z">
        <w:r w:rsidDel="00DD371D">
          <w:rPr>
            <w:rFonts w:ascii="Times New Roman" w:hAnsi="Times New Roman" w:cs="Times New Roman"/>
            <w:color w:val="auto"/>
          </w:rPr>
          <w:delText xml:space="preserve">Disturbance leads to increased generality because species that rely on a small number of food sources are more vulnerable than those that can exploit a variety of resources. </w:delText>
        </w:r>
      </w:del>
      <w:r>
        <w:rPr>
          <w:rFonts w:ascii="Times New Roman" w:hAnsi="Times New Roman" w:cs="Times New Roman"/>
          <w:color w:val="auto"/>
        </w:rPr>
        <w:t xml:space="preserve">In mutualistic networks, nested networks are thought to be more stable </w:t>
      </w:r>
      <w:r>
        <w:fldChar w:fldCharType="begin" w:fldLock="1"/>
      </w:r>
      <w:r w:rsidR="00E066E1">
        <w:instrText>ADDIN CSL_CITATION {"citationItems":[{"id":"ITEM-1","itemData":{"DOI":"10.1098/rspb.2004.2909","ISBN":"0962-8452","ISSN":"14712970","PMID":"15615687","abstract":"Mutually beneficial interactions between flowering plants and animal pollinators represent a critical 'ecosystem service' under threat of anthropogenic extinction. We explored probable patterns of extinction in two large networks of plants and flower visitors by simulating the removal of pollinators and consequent loss of the plants that depend upon them for reproduction. For each network, we removed pollinators at random, systematically from least-linked (most specialized) to most-linked (most generalized), and systematically from most- to least-linked. Plant species diversity declined most rapidly with preferential removal of the most-linked pollinators, but declines were no worse than linear. This relative tolerance to extinction derives from redundancy in pollinators per plant and from nested topology of the networks. Tolerance in pollination networks contrasts with catastrophic declines reported from standard food webs. The discrepancy may be a result of the method used: previous studies removed species from multiple trophic levels based only on their linkage, whereas our preferential removal of pollinators reflects their greater risk of extinction relative to that of plants. In both pollination networks, the most-linked pollinators were bumble-bees and some solitary bees. These animals should receive special attention in efforts to conserve temperate pollination systems.;Mutually beneficial interactions between flowering plants and animal pollinators represent a critical 'ecosystem service' under threat of anthropogenic extinction. We explored probable patterns of extinction in two large networks of plants and flower visitors by simulating the removal of pollinators and consequent loss of the plants that depend upon them for reproduction. For each network, we removed pollinators at random, systematically from least-linked (most specialized) to most-linked (most generalized), and systematically from most- to least-linked. Plant species diversity declined most rapidly with preferential removal of the most-linked pollinators, but declines were no worse than linear. This relative tolerance to extinction derives from redundancy in pollinators per plant and from nested topology of the networks. Tolerance in pollination networks contrasts with catastrophic declines reported from standard food webs. The discrepancy may be a result of the method used: previous studies removed species from multiple trophic levels based only on their linkage, whereas our pre…","author":[{"dropping-particle":"","family":"Memmott","given":"Jane","non-dropping-particle":"","parse-names":false,"suffix":""},{"dropping-particle":"","family":"Waser","given":"Nickolas M.","non-dropping-particle":"","parse-names":false,"suffix":""},{"dropping-particle":"V.","family":"Price","given":"Mary","non-dropping-particle":"","parse-names":false,"suffix":""}],"container-title":"Proceedings of the Royal Society B: Biological Sciences","id":"ITEM-1","issued":{"date-parts":[["2004"]]},"title":"Tolerance of pollination networks to species extinctions","type":"article-journal"},"uris":["http://www.mendeley.com/documents/?uuid=c03e0279-4989-4dbd-ae6c-89f48c1dbb45","http://www.mendeley.com/documents/?uuid=2aecf2a0-b981-46ef-843e-8528c9f14b20"]},{"id":"ITEM-2","itemData":{"DOI":"10.1111/j.1461-0248.2007.01137.x","author":[{"dropping-particle":"","family":"Okuyama","given":"Toshinori","non-dropping-particle":"","parse-names":false,"suffix":""},{"dropping-particle":"","family":"Holland","given":"Nathaniel J.","non-dropping-particle":"","parse-names":false,"suffix":""}],"container-title":"Ecology Letters","id":"ITEM-2","issued":{"date-parts":[["2008"]]},"page":"208-216","title":"Network structural properties mediate the stability of mutualistic communities","type":"article-journal","volume":"11"},"uris":["http://www.mendeley.com/documents/?uuid=305fce16-3dd8-4633-b26b-724eac1e1e39"]},{"id":"ITEM-3","itemData":{"author":[{"dropping-particle":"","family":"Thébault","given":"Elisa","non-dropping-particle":"","parse-names":false,"suffix":""},{"dropping-particle":"","family":"Fontaine","given":"Colin","non-dropping-particle":"","parse-names":false,"suffix":""}],"container-title":"Science","id":"ITEM-3","issued":{"date-parts":[["2010"]]},"page":"853-856","title":"Stability of Ecological Communities and the Architecture of Mutualistic and Trophic Networks","type":"article-journal","volume":"329"},"uris":["http://www.mendeley.com/documents/?uuid=a1a1c93c-40f3-4108-a106-e220e911fa84"]}],"mendeley":{"formattedCitation":"(Memmott et al., 2004; Okuyama &amp; Holland, 2008; Thébault &amp; Fontaine, 2010)","plainTextFormattedCitation":"(Memmott et al., 2004; Okuyama &amp; Holland, 2008; Thébault &amp; Fontaine, 2010)","previouslyFormattedCitation":"(Memmott et al., 2004; Okuyama &amp; Holland, 2008; Thébault &amp; Fontaine, 2010)"},"properties":{"noteIndex":0},"schema":"https://github.com/citation-style-language/schema/raw/master/csl-citation.json"}</w:instrText>
      </w:r>
      <w:r>
        <w:fldChar w:fldCharType="separate"/>
      </w:r>
      <w:bookmarkStart w:id="119" w:name="__Fieldmark__299_1723522526"/>
      <w:bookmarkStart w:id="120" w:name="__Fieldmark__236_1216879420"/>
      <w:bookmarkStart w:id="121" w:name="__Fieldmark__276_2319225449"/>
      <w:bookmarkStart w:id="122" w:name="__Fieldmark__269_840106984"/>
      <w:bookmarkStart w:id="123" w:name="__Fieldmark__241_345926733"/>
      <w:bookmarkStart w:id="124" w:name="__Fieldmark__661_3211313464"/>
      <w:r w:rsidR="0021559E" w:rsidRPr="0021559E">
        <w:rPr>
          <w:rFonts w:ascii="Times New Roman" w:hAnsi="Times New Roman" w:cs="Times New Roman"/>
          <w:noProof/>
          <w:color w:val="auto"/>
        </w:rPr>
        <w:t>(Memmott et al., 2004; Okuyama &amp; Holland, 2008; Thébault &amp; Fontaine, 2010)</w:t>
      </w:r>
      <w:r>
        <w:fldChar w:fldCharType="end"/>
      </w:r>
      <w:bookmarkEnd w:id="119"/>
      <w:bookmarkEnd w:id="120"/>
      <w:bookmarkEnd w:id="121"/>
      <w:bookmarkEnd w:id="122"/>
      <w:bookmarkEnd w:id="123"/>
      <w:bookmarkEnd w:id="124"/>
      <w:r>
        <w:rPr>
          <w:rFonts w:ascii="Times New Roman" w:hAnsi="Times New Roman" w:cs="Times New Roman"/>
          <w:color w:val="auto"/>
        </w:rPr>
        <w:t>.</w:t>
      </w:r>
      <w:r>
        <w:rPr>
          <w:rFonts w:ascii="Times New Roman" w:eastAsia="Times New Roman" w:hAnsi="Times New Roman" w:cs="Times New Roman"/>
          <w:color w:val="auto"/>
        </w:rPr>
        <w:t xml:space="preserve"> </w:t>
      </w:r>
      <w:r>
        <w:rPr>
          <w:rFonts w:ascii="Times New Roman" w:hAnsi="Times New Roman" w:cs="Times New Roman"/>
          <w:color w:val="auto"/>
        </w:rPr>
        <w:t xml:space="preserve">This stability likely leads to higher resistance to disturbance as the communities </w:t>
      </w:r>
      <w:r>
        <w:rPr>
          <w:rFonts w:ascii="Times New Roman" w:hAnsi="Times New Roman" w:cs="Times New Roman"/>
          <w:color w:val="auto"/>
        </w:rPr>
        <w:lastRenderedPageBreak/>
        <w:t xml:space="preserve">are less likely to have secondary species extinctions after losing specialists. </w:t>
      </w:r>
      <w:r>
        <w:rPr>
          <w:rFonts w:ascii="Times New Roman" w:eastAsia="Times New Roman" w:hAnsi="Times New Roman" w:cs="Times New Roman"/>
          <w:color w:val="auto"/>
        </w:rPr>
        <w:t xml:space="preserve">Disturbance also leads to increased </w:t>
      </w:r>
      <w:proofErr w:type="spellStart"/>
      <w:r>
        <w:rPr>
          <w:rFonts w:ascii="Times New Roman" w:eastAsia="Times New Roman" w:hAnsi="Times New Roman" w:cs="Times New Roman"/>
          <w:color w:val="auto"/>
        </w:rPr>
        <w:t>connectance</w:t>
      </w:r>
      <w:proofErr w:type="spellEnd"/>
      <w:r>
        <w:rPr>
          <w:rFonts w:ascii="Times New Roman" w:eastAsia="Times New Roman" w:hAnsi="Times New Roman" w:cs="Times New Roman"/>
          <w:color w:val="auto"/>
        </w:rPr>
        <w:t xml:space="preserve">, </w:t>
      </w:r>
      <w:r>
        <w:rPr>
          <w:rFonts w:ascii="Times New Roman" w:hAnsi="Times New Roman" w:cs="Times New Roman"/>
          <w:color w:val="auto"/>
        </w:rPr>
        <w:t xml:space="preserve">as more generalized networks are inherently more connected. The more modular a network is, the less generalized and connected it is </w:t>
      </w:r>
      <w:r>
        <w:fldChar w:fldCharType="begin" w:fldLock="1"/>
      </w:r>
      <w:r w:rsidR="00E066E1">
        <w:instrText>ADDIN CSL_CITATION {"citationItems":[{"id":"ITEM-1","itemData":{"author":[{"dropping-particle":"","family":"Thébault","given":"Elisa","non-dropping-particle":"","parse-names":false,"suffix":""},{"dropping-particle":"","family":"Fontaine","given":"Colin","non-dropping-particle":"","parse-names":false,"suffix":""}],"container-title":"Science","id":"ITEM-1","issued":{"date-parts":[["2010"]]},"page":"853-856","title":"Stability of Ecological Communities and the Architecture of Mutualistic and Trophic Networks","type":"article-journal","volume":"329"},"uris":["http://www.mendeley.com/documents/?uuid=a1a1c93c-40f3-4108-a106-e220e911fa84"]}],"mendeley":{"formattedCitation":"(Thébault &amp; Fontaine, 2010)","plainTextFormattedCitation":"(Thébault &amp; Fontaine, 2010)","previouslyFormattedCitation":"(Thébault &amp; Fontaine, 2010)"},"properties":{"noteIndex":0},"schema":"https://github.com/citation-style-language/schema/raw/master/csl-citation.json"}</w:instrText>
      </w:r>
      <w:r>
        <w:fldChar w:fldCharType="separate"/>
      </w:r>
      <w:bookmarkStart w:id="125" w:name="__Fieldmark__326_1723522526"/>
      <w:bookmarkStart w:id="126" w:name="__Fieldmark__259_1216879420"/>
      <w:bookmarkStart w:id="127" w:name="__Fieldmark__298_2319225449"/>
      <w:bookmarkStart w:id="128" w:name="__Fieldmark__293_840106984"/>
      <w:bookmarkStart w:id="129" w:name="__Fieldmark__264_345926733"/>
      <w:r w:rsidR="0021559E" w:rsidRPr="0021559E">
        <w:rPr>
          <w:rFonts w:ascii="Times New Roman" w:hAnsi="Times New Roman" w:cs="Times New Roman"/>
          <w:noProof/>
          <w:color w:val="auto"/>
        </w:rPr>
        <w:t>(Thébault &amp; Fontaine, 2010)</w:t>
      </w:r>
      <w:r>
        <w:fldChar w:fldCharType="end"/>
      </w:r>
      <w:bookmarkEnd w:id="125"/>
      <w:bookmarkEnd w:id="126"/>
      <w:bookmarkEnd w:id="127"/>
      <w:bookmarkEnd w:id="128"/>
      <w:bookmarkEnd w:id="129"/>
      <w:r>
        <w:rPr>
          <w:rFonts w:ascii="Times New Roman" w:hAnsi="Times New Roman" w:cs="Times New Roman"/>
          <w:color w:val="auto"/>
        </w:rPr>
        <w:t xml:space="preserve">. Therefore, disturbance leads to decreased modularity. </w:t>
      </w:r>
    </w:p>
    <w:p w14:paraId="31319E43" w14:textId="043DE025" w:rsidR="00385E48" w:rsidDel="002D1A6C" w:rsidRDefault="00601951">
      <w:pPr>
        <w:spacing w:line="480" w:lineRule="auto"/>
        <w:ind w:firstLine="720"/>
        <w:rPr>
          <w:moveFrom w:id="130" w:author="Molly Martin" w:date="2020-10-12T10:47:00Z"/>
          <w:rFonts w:ascii="Times New Roman" w:hAnsi="Times New Roman" w:cs="Times New Roman"/>
          <w:color w:val="auto"/>
        </w:rPr>
      </w:pPr>
      <w:moveFromRangeStart w:id="131" w:author="Molly Martin" w:date="2020-10-12T10:47:00Z" w:name="move53392058"/>
      <w:moveFrom w:id="132" w:author="Molly Martin" w:date="2020-10-12T10:47:00Z">
        <w:r w:rsidDel="002D1A6C">
          <w:rPr>
            <w:rFonts w:ascii="Times New Roman" w:hAnsi="Times New Roman" w:cs="Times New Roman"/>
            <w:color w:val="auto"/>
          </w:rPr>
          <w:t>Based on these past findings we hypothesized that fire w</w:t>
        </w:r>
        <w:r w:rsidR="00F147EC" w:rsidDel="002D1A6C">
          <w:rPr>
            <w:rFonts w:ascii="Times New Roman" w:hAnsi="Times New Roman" w:cs="Times New Roman"/>
            <w:color w:val="auto"/>
          </w:rPr>
          <w:t>ould</w:t>
        </w:r>
        <w:r w:rsidDel="002D1A6C">
          <w:rPr>
            <w:rFonts w:ascii="Times New Roman" w:hAnsi="Times New Roman" w:cs="Times New Roman"/>
            <w:color w:val="auto"/>
          </w:rPr>
          <w:t xml:space="preserve"> influence community structure and, consequently, the structure of the plant-bee network in a predictable way. Specifically, we expected that fire would lead to the following changes in community structure: (i) increased abundance and richness and modified composition of plant and bee species; (ii) increased abundance of accessible annual plant species and generalist bee species, decreased abundance of above ground nesting bees, and no change in the abundance of below ground nesting bees; </w:t>
        </w:r>
        <w:r w:rsidR="00BC1CA6" w:rsidDel="002D1A6C">
          <w:rPr>
            <w:rFonts w:ascii="Times New Roman" w:hAnsi="Times New Roman" w:cs="Times New Roman"/>
            <w:color w:val="auto"/>
          </w:rPr>
          <w:t xml:space="preserve">and </w:t>
        </w:r>
        <w:r w:rsidDel="002D1A6C">
          <w:rPr>
            <w:rFonts w:ascii="Times New Roman" w:hAnsi="Times New Roman" w:cs="Times New Roman"/>
            <w:color w:val="auto"/>
          </w:rPr>
          <w:t xml:space="preserve">(iii) modified structure of the plant-bee network, </w:t>
        </w:r>
        <w:r w:rsidR="00BC1CA6" w:rsidDel="002D1A6C">
          <w:rPr>
            <w:rFonts w:ascii="Times New Roman" w:hAnsi="Times New Roman" w:cs="Times New Roman"/>
            <w:color w:val="auto"/>
          </w:rPr>
          <w:t xml:space="preserve">specifically increased generality, nestedness, and connectance, and decreased modularity. </w:t>
        </w:r>
        <w:r w:rsidDel="002D1A6C">
          <w:rPr>
            <w:rFonts w:ascii="Times New Roman" w:hAnsi="Times New Roman" w:cs="Times New Roman"/>
            <w:color w:val="auto"/>
          </w:rPr>
          <w:t xml:space="preserve">In addition, we expected that </w:t>
        </w:r>
        <w:r w:rsidR="00DE35C4" w:rsidDel="002D1A6C">
          <w:rPr>
            <w:rFonts w:ascii="Times New Roman" w:hAnsi="Times New Roman" w:cs="Times New Roman"/>
            <w:color w:val="auto"/>
          </w:rPr>
          <w:t xml:space="preserve">(iv) </w:t>
        </w:r>
        <w:r w:rsidR="00202234" w:rsidDel="002D1A6C">
          <w:rPr>
            <w:rFonts w:ascii="Times New Roman" w:hAnsi="Times New Roman" w:cs="Times New Roman"/>
            <w:color w:val="auto"/>
          </w:rPr>
          <w:t>the same characteristics that result from disturbance including the above</w:t>
        </w:r>
        <w:r w:rsidR="00377CCF" w:rsidDel="002D1A6C">
          <w:rPr>
            <w:rFonts w:ascii="Times New Roman" w:hAnsi="Times New Roman" w:cs="Times New Roman"/>
            <w:color w:val="auto"/>
          </w:rPr>
          <w:t xml:space="preserve"> </w:t>
        </w:r>
        <w:r w:rsidDel="002D1A6C">
          <w:rPr>
            <w:rFonts w:ascii="Times New Roman" w:hAnsi="Times New Roman" w:cs="Times New Roman"/>
            <w:color w:val="auto"/>
          </w:rPr>
          <w:t xml:space="preserve">changes in </w:t>
        </w:r>
        <w:r w:rsidR="00377CCF" w:rsidDel="002D1A6C">
          <w:rPr>
            <w:rFonts w:ascii="Times New Roman" w:hAnsi="Times New Roman" w:cs="Times New Roman"/>
            <w:color w:val="auto"/>
          </w:rPr>
          <w:t xml:space="preserve">abundance, species richness, and network structure would </w:t>
        </w:r>
        <w:r w:rsidDel="002D1A6C">
          <w:rPr>
            <w:rFonts w:ascii="Times New Roman" w:hAnsi="Times New Roman" w:cs="Times New Roman"/>
            <w:color w:val="auto"/>
          </w:rPr>
          <w:t xml:space="preserve">affect community resistance to wildfire, so that </w:t>
        </w:r>
        <w:r w:rsidR="00B85074" w:rsidDel="002D1A6C">
          <w:rPr>
            <w:rFonts w:ascii="Times New Roman" w:hAnsi="Times New Roman" w:cs="Times New Roman"/>
            <w:color w:val="auto"/>
          </w:rPr>
          <w:t xml:space="preserve">pre-disturbance </w:t>
        </w:r>
        <w:r w:rsidDel="002D1A6C">
          <w:rPr>
            <w:rFonts w:ascii="Times New Roman" w:hAnsi="Times New Roman" w:cs="Times New Roman"/>
            <w:color w:val="auto"/>
          </w:rPr>
          <w:t xml:space="preserve">communities </w:t>
        </w:r>
        <w:r w:rsidR="00202234" w:rsidDel="002D1A6C">
          <w:rPr>
            <w:rFonts w:ascii="Times New Roman" w:hAnsi="Times New Roman" w:cs="Times New Roman"/>
            <w:color w:val="auto"/>
          </w:rPr>
          <w:t xml:space="preserve">with these attributes are </w:t>
        </w:r>
        <w:r w:rsidDel="002D1A6C">
          <w:rPr>
            <w:rFonts w:ascii="Times New Roman" w:hAnsi="Times New Roman" w:cs="Times New Roman"/>
            <w:color w:val="auto"/>
          </w:rPr>
          <w:t>more resistant to change.</w:t>
        </w:r>
      </w:moveFrom>
    </w:p>
    <w:moveFromRangeEnd w:id="131"/>
    <w:p w14:paraId="126BAF3D" w14:textId="15E26429" w:rsidR="002D1A6C" w:rsidRDefault="00BC1CA6" w:rsidP="00C17C6A">
      <w:pPr>
        <w:spacing w:line="480" w:lineRule="auto"/>
        <w:ind w:firstLine="720"/>
        <w:rPr>
          <w:ins w:id="133" w:author="Molly Martin" w:date="2020-10-12T10:47:00Z"/>
          <w:rFonts w:ascii="Times New Roman" w:hAnsi="Times New Roman" w:cs="Times New Roman"/>
          <w:color w:val="auto"/>
        </w:rPr>
      </w:pPr>
      <w:r>
        <w:rPr>
          <w:rFonts w:ascii="Times New Roman" w:hAnsi="Times New Roman" w:cs="Times New Roman"/>
          <w:color w:val="auto"/>
        </w:rPr>
        <w:t xml:space="preserve">We assessed </w:t>
      </w:r>
      <w:del w:id="134" w:author="Molly Martin" w:date="2021-02-10T12:26:00Z">
        <w:r w:rsidDel="006D665E">
          <w:rPr>
            <w:rFonts w:ascii="Times New Roman" w:hAnsi="Times New Roman" w:cs="Times New Roman"/>
            <w:color w:val="auto"/>
          </w:rPr>
          <w:delText xml:space="preserve">how </w:delText>
        </w:r>
      </w:del>
      <w:ins w:id="135" w:author="Molly Martin" w:date="2021-02-10T12:26:00Z">
        <w:r w:rsidR="006D665E">
          <w:rPr>
            <w:rFonts w:ascii="Times New Roman" w:hAnsi="Times New Roman" w:cs="Times New Roman"/>
            <w:color w:val="auto"/>
          </w:rPr>
          <w:t xml:space="preserve">whether </w:t>
        </w:r>
      </w:ins>
      <w:r>
        <w:rPr>
          <w:rFonts w:ascii="Times New Roman" w:hAnsi="Times New Roman" w:cs="Times New Roman"/>
          <w:color w:val="auto"/>
        </w:rPr>
        <w:t xml:space="preserve">fire changes community composition, </w:t>
      </w:r>
      <w:del w:id="136" w:author="Molly Martin" w:date="2021-02-10T12:26:00Z">
        <w:r w:rsidDel="006D665E">
          <w:rPr>
            <w:rFonts w:ascii="Times New Roman" w:hAnsi="Times New Roman" w:cs="Times New Roman"/>
            <w:color w:val="auto"/>
          </w:rPr>
          <w:delText xml:space="preserve">what </w:delText>
        </w:r>
      </w:del>
      <w:ins w:id="137" w:author="Molly Martin" w:date="2021-02-10T12:26:00Z">
        <w:r w:rsidR="006D665E">
          <w:rPr>
            <w:rFonts w:ascii="Times New Roman" w:hAnsi="Times New Roman" w:cs="Times New Roman"/>
            <w:color w:val="auto"/>
          </w:rPr>
          <w:t xml:space="preserve">the </w:t>
        </w:r>
      </w:ins>
      <w:r>
        <w:rPr>
          <w:rFonts w:ascii="Times New Roman" w:hAnsi="Times New Roman" w:cs="Times New Roman"/>
          <w:color w:val="auto"/>
        </w:rPr>
        <w:t xml:space="preserve">species traits </w:t>
      </w:r>
      <w:del w:id="138" w:author="Molly Martin" w:date="2021-02-10T12:27:00Z">
        <w:r w:rsidDel="006D665E">
          <w:rPr>
            <w:rFonts w:ascii="Times New Roman" w:hAnsi="Times New Roman" w:cs="Times New Roman"/>
            <w:color w:val="auto"/>
          </w:rPr>
          <w:delText>fire selects for</w:delText>
        </w:r>
      </w:del>
      <w:ins w:id="139" w:author="Molly Martin" w:date="2021-02-10T12:27:00Z">
        <w:r w:rsidR="006D665E">
          <w:rPr>
            <w:rFonts w:ascii="Times New Roman" w:hAnsi="Times New Roman" w:cs="Times New Roman"/>
            <w:color w:val="auto"/>
          </w:rPr>
          <w:t>represented in the community</w:t>
        </w:r>
      </w:ins>
      <w:r>
        <w:rPr>
          <w:rFonts w:ascii="Times New Roman" w:hAnsi="Times New Roman" w:cs="Times New Roman"/>
          <w:color w:val="auto"/>
        </w:rPr>
        <w:t xml:space="preserve">, and </w:t>
      </w:r>
      <w:del w:id="140" w:author="Molly Martin" w:date="2021-02-10T12:27:00Z">
        <w:r w:rsidDel="006D665E">
          <w:rPr>
            <w:rFonts w:ascii="Times New Roman" w:hAnsi="Times New Roman" w:cs="Times New Roman"/>
            <w:color w:val="auto"/>
          </w:rPr>
          <w:delText xml:space="preserve">how disturbance impacts </w:delText>
        </w:r>
      </w:del>
      <w:r>
        <w:rPr>
          <w:rFonts w:ascii="Times New Roman" w:hAnsi="Times New Roman" w:cs="Times New Roman"/>
          <w:color w:val="auto"/>
        </w:rPr>
        <w:t>network structure. We then tested whether we could predict which sites would be most resistant to disturbance based on historic data</w:t>
      </w:r>
      <w:del w:id="141" w:author="Molly Martin" w:date="2021-02-10T12:27:00Z">
        <w:r w:rsidDel="006D665E">
          <w:rPr>
            <w:rFonts w:ascii="Times New Roman" w:hAnsi="Times New Roman" w:cs="Times New Roman"/>
            <w:color w:val="auto"/>
          </w:rPr>
          <w:delText xml:space="preserve">. </w:delText>
        </w:r>
        <w:r w:rsidR="000A643C" w:rsidDel="006D665E">
          <w:rPr>
            <w:rFonts w:ascii="Times New Roman" w:hAnsi="Times New Roman" w:cs="Times New Roman"/>
            <w:color w:val="auto"/>
          </w:rPr>
          <w:delText xml:space="preserve">While there are a variety of ways to measure community </w:delText>
        </w:r>
        <w:r w:rsidR="000A643C" w:rsidRPr="002D6E11" w:rsidDel="006D665E">
          <w:rPr>
            <w:rFonts w:ascii="Times New Roman" w:hAnsi="Times New Roman" w:cs="Times New Roman"/>
            <w:color w:val="auto"/>
          </w:rPr>
          <w:delText>resistance, we looked for significant</w:delText>
        </w:r>
      </w:del>
      <w:ins w:id="142" w:author="Molly Martin" w:date="2021-02-10T12:27:00Z">
        <w:r w:rsidR="006D665E">
          <w:rPr>
            <w:rFonts w:ascii="Times New Roman" w:hAnsi="Times New Roman" w:cs="Times New Roman"/>
            <w:color w:val="auto"/>
          </w:rPr>
          <w:t xml:space="preserve"> by assessing the</w:t>
        </w:r>
      </w:ins>
      <w:r w:rsidR="000A643C" w:rsidRPr="002D6E11">
        <w:rPr>
          <w:rFonts w:ascii="Times New Roman" w:hAnsi="Times New Roman" w:cs="Times New Roman"/>
          <w:color w:val="auto"/>
        </w:rPr>
        <w:t xml:space="preserve"> changes in the number of species </w:t>
      </w:r>
      <w:ins w:id="143" w:author="Molly Martin" w:date="2021-02-10T12:28:00Z">
        <w:r w:rsidR="006D665E">
          <w:rPr>
            <w:rFonts w:ascii="Times New Roman" w:hAnsi="Times New Roman" w:cs="Times New Roman"/>
            <w:color w:val="auto"/>
          </w:rPr>
          <w:t>and in the</w:t>
        </w:r>
      </w:ins>
      <w:del w:id="144" w:author="Molly Martin" w:date="2021-02-10T12:28:00Z">
        <w:r w:rsidR="000A643C" w:rsidRPr="002D6E11" w:rsidDel="006D665E">
          <w:rPr>
            <w:rFonts w:ascii="Times New Roman" w:hAnsi="Times New Roman" w:cs="Times New Roman"/>
            <w:color w:val="auto"/>
          </w:rPr>
          <w:delText>or</w:delText>
        </w:r>
      </w:del>
      <w:r w:rsidR="000A643C" w:rsidRPr="002D6E11">
        <w:rPr>
          <w:rFonts w:ascii="Times New Roman" w:hAnsi="Times New Roman" w:cs="Times New Roman"/>
          <w:color w:val="auto"/>
        </w:rPr>
        <w:t xml:space="preserve"> abundance of individuals at a site</w:t>
      </w:r>
      <w:ins w:id="145" w:author="Molly Martin" w:date="2021-02-10T12:28:00Z">
        <w:r w:rsidR="006D665E">
          <w:rPr>
            <w:rFonts w:ascii="Times New Roman" w:hAnsi="Times New Roman" w:cs="Times New Roman"/>
            <w:color w:val="auto"/>
          </w:rPr>
          <w:t xml:space="preserve"> through time</w:t>
        </w:r>
      </w:ins>
      <w:r w:rsidR="000A643C" w:rsidRPr="002D6E11">
        <w:rPr>
          <w:rFonts w:ascii="Times New Roman" w:hAnsi="Times New Roman" w:cs="Times New Roman"/>
          <w:color w:val="auto"/>
        </w:rPr>
        <w:t xml:space="preserve">. </w:t>
      </w:r>
      <w:moveFromRangeStart w:id="146" w:author="Molly Martin" w:date="2020-10-12T10:25:00Z" w:name="move53390742"/>
      <w:moveFrom w:id="147" w:author="Molly Martin" w:date="2020-10-12T10:25:00Z">
        <w:del w:id="148" w:author="Molly Martin" w:date="2021-02-10T12:28:00Z">
          <w:r w:rsidRPr="002D6E11" w:rsidDel="006D665E">
            <w:rPr>
              <w:rFonts w:ascii="Times New Roman" w:hAnsi="Times New Roman" w:cs="Times New Roman"/>
              <w:color w:val="auto"/>
            </w:rPr>
            <w:delText>Between 2002 and 2004, Le Buhn and Fenter (2008) collected data on plants and pollinators in Napa and Sonoma counties, California</w:delText>
          </w:r>
          <w:r w:rsidR="00195520" w:rsidRPr="002D6E11" w:rsidDel="006D665E">
            <w:rPr>
              <w:rFonts w:ascii="Times New Roman" w:hAnsi="Times New Roman" w:cs="Times New Roman"/>
              <w:color w:val="auto"/>
            </w:rPr>
            <w:delText xml:space="preserve"> </w:delText>
          </w:r>
          <w:r w:rsidRPr="002D6E11" w:rsidDel="006D665E">
            <w:rPr>
              <w:rFonts w:ascii="Times New Roman" w:hAnsi="Times New Roman" w:cs="Times New Roman"/>
            </w:rPr>
            <w:fldChar w:fldCharType="begin" w:fldLock="1"/>
          </w:r>
          <w:r w:rsidR="00E066E1" w:rsidRPr="006D665E" w:rsidDel="006D665E">
            <w:rPr>
              <w:rFonts w:ascii="Times New Roman" w:hAnsi="Times New Roman" w:cs="Times New Roman"/>
            </w:rPr>
            <w:delInstrText>ADDIN CSL_CITATION {"citationItems":[{"id":"ITEM-1","itemData":{"abstract":"Oak woodlands in Northern California are becoming increasingly fragmented due to increasing urban and agricultural development. Much of the change in land use in Napa and Sonoma counties has been from oak woodland to vineyards. Because bees do not use grape flower pollen, a change in landscape use from oak woodland to vineyard may have an impact on native bee communities. We examine how bumblebee, Bombus (Apidae), abundance and species richness are affected by oak woodland fragmentation. Adaptations such as polylectic foraging (utilizing multiple floral resources) and long flight distances may decrease the impact of fragmentation on bumblebees. The study sites, six in Napa and six in Sonoma counties, were determined to have varying percentages of vineyard in the area surrounding the sites. Collections were made at each site twice per month between March and September 2002 to 2004. Bumblebees were collected in two ways: netting and using pan traps. We found no significant difference between high and low vineyards in bumblebee abundance or richness. However, bumblebees use more exotic plants in oak woodland surrounded by vineyard.","author":[{"dropping-particle":"","family":"LeBuhn","given":"Gretchen","non-dropping-particle":"","parse-names":false,"suffix":""},{"dropping-particle":"","family":"Fenter","given":"Cynthia","non-dropping-particle":"","parse-names":false,"suffix":""}],"container-title":"Proceedings of the sixth California oak symposium: today's challenges, tomorrow's opportunities","id":"ITEM-1","issued":{"date-parts":[["2008"]]},"page":"301-306","title":"Landscape Context Influences Bumble Bee Communities in Oak Woodland Habitats","type":"article-journal"},"uris":["http://www.mendeley.com/documents/?uuid=6f44fead-4e01-47dc-aa60-c5885bc2da63"]}],"mendeley":{"formattedCitation":"(LeBuhn &amp; Fenter, 2008)","plainTextFormattedCitation":"(LeBuhn &amp; Fenter, 2008)","previouslyFormattedCitation":"(LeBuhn &amp; Fenter, 2008)"},"properties":{"noteIndex":0},"schema":"https://github.com/citation-style-language/schema/raw/master/csl-citation.json"}</w:delInstrText>
          </w:r>
          <w:r w:rsidRPr="002D6E11" w:rsidDel="006D665E">
            <w:rPr>
              <w:rFonts w:ascii="Times New Roman" w:hAnsi="Times New Roman" w:cs="Times New Roman"/>
            </w:rPr>
            <w:fldChar w:fldCharType="end"/>
          </w:r>
          <w:r w:rsidR="003D3CC3" w:rsidRPr="002D6E11" w:rsidDel="006D665E">
            <w:rPr>
              <w:rFonts w:ascii="Times New Roman" w:hAnsi="Times New Roman" w:cs="Times New Roman"/>
            </w:rPr>
            <w:delText xml:space="preserve"> </w:delText>
          </w:r>
          <w:r w:rsidR="00E066E1" w:rsidRPr="002D6E11" w:rsidDel="006D665E">
            <w:rPr>
              <w:rFonts w:ascii="Times New Roman" w:hAnsi="Times New Roman" w:cs="Times New Roman"/>
            </w:rPr>
            <w:delText>(LeBuhn &amp; Fenter, 2008)</w:delText>
          </w:r>
          <w:r w:rsidR="00195520" w:rsidRPr="002D6E11" w:rsidDel="006D665E">
            <w:rPr>
              <w:rFonts w:ascii="Times New Roman" w:hAnsi="Times New Roman" w:cs="Times New Roman"/>
            </w:rPr>
            <w:delText>.</w:delText>
          </w:r>
          <w:r w:rsidRPr="002D6E11" w:rsidDel="006D665E">
            <w:rPr>
              <w:rFonts w:ascii="Times New Roman" w:hAnsi="Times New Roman" w:cs="Times New Roman"/>
              <w:color w:val="auto"/>
            </w:rPr>
            <w:delText xml:space="preserve"> In the fall of 2017, approximately half of these original sites burned, creating an ideal scenario to study the impacts of an acute disturbance on bipartite networks. During the spring and summer of 2018, we resampled eight of the original</w:delText>
          </w:r>
          <w:r w:rsidDel="006D665E">
            <w:rPr>
              <w:rFonts w:ascii="Times New Roman" w:hAnsi="Times New Roman" w:cs="Times New Roman"/>
              <w:color w:val="auto"/>
            </w:rPr>
            <w:delText xml:space="preserve"> sites, four of which burned (Figure 2). Using these data we analyzed changes in the plant and pollinator communities, analyzed how network structure changes following disturbance using a before-after-control-impact (BACI) experimental design, and evaluated what characteristics of the plant community, pollinator community, and plant-pollinator interaction network resulted in resistance to disturbance. </w:delText>
          </w:r>
        </w:del>
      </w:moveFrom>
      <w:moveFromRangeEnd w:id="146"/>
      <w:del w:id="149" w:author="Molly Martin" w:date="2021-02-10T12:28:00Z">
        <w:r w:rsidR="00601951" w:rsidDel="006D665E">
          <w:rPr>
            <w:rFonts w:ascii="Times New Roman" w:hAnsi="Times New Roman" w:cs="Times New Roman"/>
            <w:color w:val="auto"/>
          </w:rPr>
          <w:delText xml:space="preserve">Through </w:delText>
        </w:r>
      </w:del>
      <w:ins w:id="150" w:author="Molly Martin" w:date="2021-02-10T12:28:00Z">
        <w:del w:id="151" w:author="Molly Martin" w:date="2020-10-12T10:25:00Z">
          <w:r w:rsidR="006D665E" w:rsidRPr="002D6E11" w:rsidDel="003D3CC3">
            <w:rPr>
              <w:rFonts w:ascii="Times New Roman" w:hAnsi="Times New Roman" w:cs="Times New Roman"/>
              <w:color w:val="auto"/>
            </w:rPr>
            <w:delText xml:space="preserve">Between 2002 and 2004, Le Buhn and Fenter (2008) collected data on plants and pollinators in Napa and Sonoma counties, California </w:delText>
          </w:r>
          <w:r w:rsidR="006D665E" w:rsidRPr="002D6E11" w:rsidDel="003D3CC3">
            <w:rPr>
              <w:rFonts w:ascii="Times New Roman" w:hAnsi="Times New Roman" w:cs="Times New Roman"/>
            </w:rPr>
            <w:fldChar w:fldCharType="begin" w:fldLock="1"/>
          </w:r>
          <w:r w:rsidR="006D665E" w:rsidRPr="006D665E" w:rsidDel="003D3CC3">
            <w:rPr>
              <w:rFonts w:ascii="Times New Roman" w:hAnsi="Times New Roman" w:cs="Times New Roman"/>
            </w:rPr>
            <w:delInstrText>ADDIN CSL_CITATION {"citationItems":[{"id":"ITEM-1","itemData":{"abstract":"Oak woodlands in Northern California are becoming increasingly fragmented due to increasing urban and agricultural development. Much of the change in land use in Napa and Sonoma counties has been from oak woodland to vineyards. Because bees do not use grape flower pollen, a change in landscape use from oak woodland to vineyard may have an impact on native bee communities. We examine how bumblebee, Bombus (Apidae), abundance and species richness are affected by oak woodland fragmentation. Adaptations such as polylectic foraging (utilizing multiple floral resources) and long flight distances may decrease the impact of fragmentation on bumblebees. The study sites, six in Napa and six in Sonoma counties, were determined to have varying percentages of vineyard in the area surrounding the sites. Collections were made at each site twice per month between March and September 2002 to 2004. Bumblebees were collected in two ways: netting and using pan traps. We found no significant difference between high and low vineyards in bumblebee abundance or richness. However, bumblebees use more exotic plants in oak woodland surrounded by vineyard.","author":[{"dropping-particle":"","family":"LeBuhn","given":"Gretchen","non-dropping-particle":"","parse-names":false,"suffix":""},{"dropping-particle":"","family":"Fenter","given":"Cynthia","non-dropping-particle":"","parse-names":false,"suffix":""}],"container-title":"Proceedings of the sixth California oak symposium: today's challenges, tomorrow's opportunities","id":"ITEM-1","issued":{"date-parts":[["2008"]]},"page":"301-306","title":"Landscape Context Influences Bumble Bee Communities in Oak Woodland Habitats","type":"article-journal"},"uris":["http://www.mendeley.com/documents/?uuid=6f44fead-4e01-47dc-aa60-c5885bc2da63"]}],"mendeley":{"formattedCitation":"(LeBuhn &amp; Fenter, 2008)","plainTextFormattedCitation":"(LeBuhn &amp; Fenter, 2008)","previouslyFormattedCitation":"(LeBuhn &amp; Fenter, 2008)"},"properties":{"noteIndex":0},"schema":"https://github.com/citation-style-language/schema/raw/master/csl-citation.json"}</w:delInstrText>
          </w:r>
          <w:r w:rsidR="006D665E" w:rsidRPr="002D6E11" w:rsidDel="003D3CC3">
            <w:rPr>
              <w:rFonts w:ascii="Times New Roman" w:hAnsi="Times New Roman" w:cs="Times New Roman"/>
            </w:rPr>
            <w:fldChar w:fldCharType="end"/>
          </w:r>
          <w:r w:rsidR="006D665E" w:rsidRPr="002D6E11" w:rsidDel="003D3CC3">
            <w:rPr>
              <w:rFonts w:ascii="Times New Roman" w:hAnsi="Times New Roman" w:cs="Times New Roman"/>
            </w:rPr>
            <w:delText xml:space="preserve"> (LeBuhn &amp; Fenter, 2008).</w:delText>
          </w:r>
          <w:r w:rsidR="006D665E" w:rsidRPr="002D6E11" w:rsidDel="003D3CC3">
            <w:rPr>
              <w:rFonts w:ascii="Times New Roman" w:hAnsi="Times New Roman" w:cs="Times New Roman"/>
              <w:color w:val="auto"/>
            </w:rPr>
            <w:delText xml:space="preserve"> In the fall of 2017, approximately half of these original sites burned, creating an ideal scenario to study the impacts of an acute disturbance on bipartite networks. During the spring and summer of 2018, we resampled eight of the original</w:delText>
          </w:r>
          <w:r w:rsidR="006D665E" w:rsidDel="003D3CC3">
            <w:rPr>
              <w:rFonts w:ascii="Times New Roman" w:hAnsi="Times New Roman" w:cs="Times New Roman"/>
              <w:color w:val="auto"/>
            </w:rPr>
            <w:delText xml:space="preserve"> sites, four of which burned (Figure 2). Using these data we analyzed changes in the plant and pollinator communities, analyzed how network structure changes following disturbance using a before-after-control-impact (BACI) experimental design, and evaluated what characteristics of the plant community, pollinator community, and plant-pollinator interaction network resulted in resistance to disturbance. </w:delText>
          </w:r>
        </w:del>
        <w:r w:rsidR="006D665E">
          <w:rPr>
            <w:rFonts w:ascii="Times New Roman" w:hAnsi="Times New Roman" w:cs="Times New Roman"/>
            <w:color w:val="auto"/>
          </w:rPr>
          <w:t xml:space="preserve">By </w:t>
        </w:r>
      </w:ins>
      <w:r w:rsidR="00601951">
        <w:rPr>
          <w:rFonts w:ascii="Times New Roman" w:hAnsi="Times New Roman" w:cs="Times New Roman"/>
          <w:color w:val="auto"/>
        </w:rPr>
        <w:t xml:space="preserve">analyzing the impacts of disturbance on bee and plant communities separately as well as testing how disturbance restructures bipartite interactions we gained a more complete understanding of what causes different responses to disturbance and how these responses can be predicted. </w:t>
      </w:r>
      <w:ins w:id="152" w:author="Molly Martin" w:date="2020-10-12T10:51:00Z">
        <w:r w:rsidR="002D1A6C">
          <w:rPr>
            <w:rFonts w:ascii="Times New Roman" w:hAnsi="Times New Roman" w:cs="Times New Roman"/>
            <w:color w:val="auto"/>
          </w:rPr>
          <w:t xml:space="preserve">Studying this system is particularly relevant given the increasing size and intensity of wildfires in Mediterranean ecosystems and the importance of plant-pollinator interactions in these systems. </w:t>
        </w:r>
      </w:ins>
      <w:moveToRangeStart w:id="153" w:author="Molly Martin" w:date="2020-10-12T10:52:00Z" w:name="move53392394"/>
      <w:moveTo w:id="154" w:author="Molly Martin" w:date="2020-10-12T10:52:00Z">
        <w:r w:rsidR="002D1A6C">
          <w:rPr>
            <w:rFonts w:ascii="Times New Roman" w:hAnsi="Times New Roman" w:cs="Times New Roman"/>
            <w:bCs/>
            <w:color w:val="auto"/>
          </w:rPr>
          <w:t xml:space="preserve">This study is unique in that sites were sampled before and after a disturbance rather than using a space for time substitution, as is the norm for the majority of similar studies </w:t>
        </w:r>
        <w:r w:rsidR="002D1A6C">
          <w:rPr>
            <w:rFonts w:ascii="Times New Roman" w:hAnsi="Times New Roman" w:cs="Times New Roman"/>
            <w:color w:val="auto"/>
          </w:rPr>
          <w:t>(</w:t>
        </w:r>
        <w:proofErr w:type="gramStart"/>
        <w:r w:rsidR="002D1A6C">
          <w:rPr>
            <w:rFonts w:ascii="Times New Roman" w:hAnsi="Times New Roman" w:cs="Times New Roman"/>
            <w:color w:val="auto"/>
          </w:rPr>
          <w:t>e.g.</w:t>
        </w:r>
        <w:proofErr w:type="gramEnd"/>
        <w:r w:rsidR="002D1A6C">
          <w:rPr>
            <w:rFonts w:ascii="Times New Roman" w:hAnsi="Times New Roman" w:cs="Times New Roman"/>
            <w:color w:val="auto"/>
          </w:rPr>
          <w:t xml:space="preserve"> Moretti et al. 2004, Peralta et al. 2017).</w:t>
        </w:r>
      </w:moveTo>
      <w:moveToRangeEnd w:id="153"/>
    </w:p>
    <w:p w14:paraId="0298E403" w14:textId="71E2E9E9" w:rsidR="002D1A6C" w:rsidRDefault="002D1A6C" w:rsidP="002D1A6C">
      <w:pPr>
        <w:spacing w:line="480" w:lineRule="auto"/>
        <w:ind w:firstLine="720"/>
        <w:rPr>
          <w:moveTo w:id="155" w:author="Molly Martin" w:date="2020-10-12T10:47:00Z"/>
          <w:rFonts w:ascii="Times New Roman" w:hAnsi="Times New Roman" w:cs="Times New Roman"/>
          <w:color w:val="auto"/>
        </w:rPr>
      </w:pPr>
      <w:moveToRangeStart w:id="156" w:author="Molly Martin" w:date="2020-10-12T10:47:00Z" w:name="move53392058"/>
      <w:moveTo w:id="157" w:author="Molly Martin" w:date="2020-10-12T10:47:00Z">
        <w:r>
          <w:rPr>
            <w:rFonts w:ascii="Times New Roman" w:hAnsi="Times New Roman" w:cs="Times New Roman"/>
            <w:color w:val="auto"/>
          </w:rPr>
          <w:t xml:space="preserve">Based on </w:t>
        </w:r>
        <w:del w:id="158" w:author="Molly Martin" w:date="2020-10-12T10:47:00Z">
          <w:r w:rsidDel="002D1A6C">
            <w:rPr>
              <w:rFonts w:ascii="Times New Roman" w:hAnsi="Times New Roman" w:cs="Times New Roman"/>
              <w:color w:val="auto"/>
            </w:rPr>
            <w:delText xml:space="preserve">these </w:delText>
          </w:r>
        </w:del>
        <w:r>
          <w:rPr>
            <w:rFonts w:ascii="Times New Roman" w:hAnsi="Times New Roman" w:cs="Times New Roman"/>
            <w:color w:val="auto"/>
          </w:rPr>
          <w:t>past findings we hypothesized that fire would influence community structure and, consequently, the structure of the plant-bee network in a predictable way. Specifically, we expected that fire would lead to the following changes in community structure: (</w:t>
        </w:r>
        <w:proofErr w:type="spellStart"/>
        <w:r>
          <w:rPr>
            <w:rFonts w:ascii="Times New Roman" w:hAnsi="Times New Roman" w:cs="Times New Roman"/>
            <w:color w:val="auto"/>
          </w:rPr>
          <w:t>i</w:t>
        </w:r>
        <w:proofErr w:type="spellEnd"/>
        <w:r>
          <w:rPr>
            <w:rFonts w:ascii="Times New Roman" w:hAnsi="Times New Roman" w:cs="Times New Roman"/>
            <w:color w:val="auto"/>
          </w:rPr>
          <w:t xml:space="preserve">) increased abundance and richness and modified composition of plant and bee species; (ii) increased abundance of accessible annual plant species and generalist bee species, decreased abundance of above ground nesting bees, and no change in the abundance of below ground nesting bees; and (iii) modified structure of the plant-bee network, specifically increased generality, </w:t>
        </w:r>
        <w:proofErr w:type="spellStart"/>
        <w:r>
          <w:rPr>
            <w:rFonts w:ascii="Times New Roman" w:hAnsi="Times New Roman" w:cs="Times New Roman"/>
            <w:color w:val="auto"/>
          </w:rPr>
          <w:t>nestedness</w:t>
        </w:r>
        <w:proofErr w:type="spellEnd"/>
        <w:r>
          <w:rPr>
            <w:rFonts w:ascii="Times New Roman" w:hAnsi="Times New Roman" w:cs="Times New Roman"/>
            <w:color w:val="auto"/>
          </w:rPr>
          <w:t xml:space="preserve">, </w:t>
        </w:r>
        <w:r>
          <w:rPr>
            <w:rFonts w:ascii="Times New Roman" w:hAnsi="Times New Roman" w:cs="Times New Roman"/>
            <w:color w:val="auto"/>
          </w:rPr>
          <w:lastRenderedPageBreak/>
          <w:t xml:space="preserve">and </w:t>
        </w:r>
        <w:proofErr w:type="spellStart"/>
        <w:r>
          <w:rPr>
            <w:rFonts w:ascii="Times New Roman" w:hAnsi="Times New Roman" w:cs="Times New Roman"/>
            <w:color w:val="auto"/>
          </w:rPr>
          <w:t>connectance</w:t>
        </w:r>
        <w:proofErr w:type="spellEnd"/>
        <w:r>
          <w:rPr>
            <w:rFonts w:ascii="Times New Roman" w:hAnsi="Times New Roman" w:cs="Times New Roman"/>
            <w:color w:val="auto"/>
          </w:rPr>
          <w:t>, and decreased modularity. In addition, we expected that (iv) the same characteristics that result from disturbance including the above changes in abundance, species richness, and network structure would affect community resistance to wildfire, so that pre-disturbance communities with these attributes are more resistant to change.</w:t>
        </w:r>
      </w:moveTo>
    </w:p>
    <w:moveToRangeEnd w:id="156"/>
    <w:p w14:paraId="1EE31834" w14:textId="27A8D121" w:rsidR="00C17C6A" w:rsidRPr="00C17C6A" w:rsidRDefault="00C17C6A" w:rsidP="00C17C6A">
      <w:pPr>
        <w:spacing w:line="480" w:lineRule="auto"/>
        <w:ind w:firstLine="720"/>
        <w:rPr>
          <w:rFonts w:ascii="Times New Roman" w:hAnsi="Times New Roman" w:cs="Times New Roman"/>
          <w:color w:val="auto"/>
        </w:rPr>
      </w:pPr>
      <w:r>
        <w:rPr>
          <w:rFonts w:ascii="Times New Roman" w:hAnsi="Times New Roman" w:cs="Times New Roman"/>
          <w:b/>
          <w:color w:val="auto"/>
        </w:rPr>
        <w:br w:type="page"/>
      </w:r>
    </w:p>
    <w:p w14:paraId="6AFF677E" w14:textId="480B23BD" w:rsidR="00385E48" w:rsidRDefault="00C17C6A">
      <w:pPr>
        <w:spacing w:line="480" w:lineRule="auto"/>
        <w:rPr>
          <w:rFonts w:ascii="Times New Roman" w:hAnsi="Times New Roman" w:cs="Times New Roman"/>
          <w:b/>
          <w:color w:val="auto"/>
        </w:rPr>
      </w:pPr>
      <w:r>
        <w:rPr>
          <w:rFonts w:ascii="Times New Roman" w:hAnsi="Times New Roman" w:cs="Times New Roman"/>
          <w:b/>
          <w:color w:val="auto"/>
        </w:rPr>
        <w:lastRenderedPageBreak/>
        <w:t xml:space="preserve">Materials and </w:t>
      </w:r>
      <w:r w:rsidR="00601951">
        <w:rPr>
          <w:rFonts w:ascii="Times New Roman" w:hAnsi="Times New Roman" w:cs="Times New Roman"/>
          <w:b/>
          <w:color w:val="auto"/>
        </w:rPr>
        <w:t xml:space="preserve">Methods </w:t>
      </w:r>
    </w:p>
    <w:p w14:paraId="367EC875" w14:textId="26CEFDE8" w:rsidR="005F7044" w:rsidRDefault="005F7044">
      <w:pPr>
        <w:spacing w:line="480" w:lineRule="auto"/>
        <w:ind w:firstLine="720"/>
        <w:rPr>
          <w:ins w:id="159" w:author="Molly Martin" w:date="2020-10-12T10:25:00Z"/>
          <w:rFonts w:ascii="Times New Roman" w:hAnsi="Times New Roman" w:cs="Times New Roman"/>
          <w:color w:val="auto"/>
        </w:rPr>
      </w:pPr>
      <w:moveToRangeStart w:id="160" w:author="Molly Martin" w:date="2020-10-12T10:25:00Z" w:name="move53390742"/>
      <w:moveTo w:id="161" w:author="Molly Martin" w:date="2020-10-12T10:25:00Z">
        <w:r w:rsidRPr="002D6E11">
          <w:rPr>
            <w:rFonts w:ascii="Times New Roman" w:hAnsi="Times New Roman" w:cs="Times New Roman"/>
            <w:color w:val="auto"/>
          </w:rPr>
          <w:t xml:space="preserve">Between 2002 and 2004, Le </w:t>
        </w:r>
        <w:proofErr w:type="spellStart"/>
        <w:r w:rsidRPr="002D6E11">
          <w:rPr>
            <w:rFonts w:ascii="Times New Roman" w:hAnsi="Times New Roman" w:cs="Times New Roman"/>
            <w:color w:val="auto"/>
          </w:rPr>
          <w:t>Buhn</w:t>
        </w:r>
        <w:proofErr w:type="spellEnd"/>
        <w:r w:rsidRPr="002D6E11">
          <w:rPr>
            <w:rFonts w:ascii="Times New Roman" w:hAnsi="Times New Roman" w:cs="Times New Roman"/>
            <w:color w:val="auto"/>
          </w:rPr>
          <w:t xml:space="preserve"> and </w:t>
        </w:r>
        <w:proofErr w:type="spellStart"/>
        <w:r w:rsidRPr="002D6E11">
          <w:rPr>
            <w:rFonts w:ascii="Times New Roman" w:hAnsi="Times New Roman" w:cs="Times New Roman"/>
            <w:color w:val="auto"/>
          </w:rPr>
          <w:t>Fenter</w:t>
        </w:r>
        <w:proofErr w:type="spellEnd"/>
        <w:r w:rsidRPr="002D6E11">
          <w:rPr>
            <w:rFonts w:ascii="Times New Roman" w:hAnsi="Times New Roman" w:cs="Times New Roman"/>
            <w:color w:val="auto"/>
          </w:rPr>
          <w:t xml:space="preserve"> (2008) collected data on plants and pollinators in Napa and Sonoma counties, California</w:t>
        </w:r>
      </w:moveTo>
      <w:r w:rsidR="00210B23" w:rsidRPr="002D6E11">
        <w:rPr>
          <w:rFonts w:ascii="Times New Roman" w:hAnsi="Times New Roman" w:cs="Times New Roman"/>
        </w:rPr>
        <w:t xml:space="preserve"> </w:t>
      </w:r>
      <w:moveTo w:id="162" w:author="Molly Martin" w:date="2020-10-12T10:25:00Z">
        <w:r w:rsidRPr="002D6E11">
          <w:rPr>
            <w:rFonts w:ascii="Times New Roman" w:hAnsi="Times New Roman" w:cs="Times New Roman"/>
          </w:rPr>
          <w:t>(</w:t>
        </w:r>
        <w:proofErr w:type="spellStart"/>
        <w:r w:rsidRPr="002D6E11">
          <w:rPr>
            <w:rFonts w:ascii="Times New Roman" w:hAnsi="Times New Roman" w:cs="Times New Roman"/>
          </w:rPr>
          <w:t>LeBuhn</w:t>
        </w:r>
        <w:proofErr w:type="spellEnd"/>
        <w:r w:rsidRPr="002D6E11">
          <w:rPr>
            <w:rFonts w:ascii="Times New Roman" w:hAnsi="Times New Roman" w:cs="Times New Roman"/>
          </w:rPr>
          <w:t xml:space="preserve"> &amp; </w:t>
        </w:r>
        <w:proofErr w:type="spellStart"/>
        <w:r w:rsidRPr="002D6E11">
          <w:rPr>
            <w:rFonts w:ascii="Times New Roman" w:hAnsi="Times New Roman" w:cs="Times New Roman"/>
          </w:rPr>
          <w:t>Fenter</w:t>
        </w:r>
        <w:proofErr w:type="spellEnd"/>
        <w:r w:rsidRPr="002D6E11">
          <w:rPr>
            <w:rFonts w:ascii="Times New Roman" w:hAnsi="Times New Roman" w:cs="Times New Roman"/>
          </w:rPr>
          <w:t>, 2008).</w:t>
        </w:r>
        <w:r w:rsidRPr="002D6E11">
          <w:rPr>
            <w:rFonts w:ascii="Times New Roman" w:hAnsi="Times New Roman" w:cs="Times New Roman"/>
            <w:color w:val="auto"/>
          </w:rPr>
          <w:t xml:space="preserve"> In the fall of 2017, approximately half of these original sites burned, creating an ideal scenario to study the impacts of an acute disturbance on bipartite networks. During the spring and summer of 2018, we resampled eight of the original</w:t>
        </w:r>
        <w:r>
          <w:rPr>
            <w:rFonts w:ascii="Times New Roman" w:hAnsi="Times New Roman" w:cs="Times New Roman"/>
            <w:color w:val="auto"/>
          </w:rPr>
          <w:t xml:space="preserve"> sites, four of which burned (Fig</w:t>
        </w:r>
      </w:moveTo>
      <w:ins w:id="163" w:author="Molly Martin" w:date="2020-10-20T12:10:00Z">
        <w:r w:rsidR="004E7C82">
          <w:rPr>
            <w:rFonts w:ascii="Times New Roman" w:hAnsi="Times New Roman" w:cs="Times New Roman"/>
            <w:color w:val="auto"/>
          </w:rPr>
          <w:t>.</w:t>
        </w:r>
      </w:ins>
      <w:moveTo w:id="164" w:author="Molly Martin" w:date="2020-10-12T10:25:00Z">
        <w:del w:id="165" w:author="Molly Martin" w:date="2020-10-20T12:10:00Z">
          <w:r w:rsidDel="004E7C82">
            <w:rPr>
              <w:rFonts w:ascii="Times New Roman" w:hAnsi="Times New Roman" w:cs="Times New Roman"/>
              <w:color w:val="auto"/>
            </w:rPr>
            <w:delText>ure</w:delText>
          </w:r>
        </w:del>
        <w:r>
          <w:rPr>
            <w:rFonts w:ascii="Times New Roman" w:hAnsi="Times New Roman" w:cs="Times New Roman"/>
            <w:color w:val="auto"/>
          </w:rPr>
          <w:t xml:space="preserve"> 2). Using these </w:t>
        </w:r>
        <w:proofErr w:type="gramStart"/>
        <w:r>
          <w:rPr>
            <w:rFonts w:ascii="Times New Roman" w:hAnsi="Times New Roman" w:cs="Times New Roman"/>
            <w:color w:val="auto"/>
          </w:rPr>
          <w:t>data</w:t>
        </w:r>
        <w:proofErr w:type="gramEnd"/>
        <w:r>
          <w:rPr>
            <w:rFonts w:ascii="Times New Roman" w:hAnsi="Times New Roman" w:cs="Times New Roman"/>
            <w:color w:val="auto"/>
          </w:rPr>
          <w:t xml:space="preserve"> we analyzed changes in the plant and pollinator communities, analyzed how network structure changes following disturbance using a before-after-control-impact (BACI) experimental design, and evaluated what characteristics of the plant community, pollinator community, and plant-pollinator interaction network resulted in resistance to disturbance.</w:t>
        </w:r>
      </w:moveTo>
      <w:moveToRangeEnd w:id="160"/>
      <w:ins w:id="166" w:author="Molly Martin" w:date="2020-10-12T10:25:00Z">
        <w:r>
          <w:rPr>
            <w:rFonts w:ascii="Times New Roman" w:hAnsi="Times New Roman" w:cs="Times New Roman"/>
            <w:color w:val="auto"/>
          </w:rPr>
          <w:t xml:space="preserve"> </w:t>
        </w:r>
      </w:ins>
    </w:p>
    <w:p w14:paraId="6332445B" w14:textId="105F6548" w:rsidR="00385E48" w:rsidRDefault="00601951">
      <w:pPr>
        <w:spacing w:line="480" w:lineRule="auto"/>
        <w:ind w:firstLine="720"/>
        <w:rPr>
          <w:rFonts w:ascii="Times New Roman" w:hAnsi="Times New Roman" w:cs="Times New Roman"/>
          <w:color w:val="auto"/>
        </w:rPr>
      </w:pPr>
      <w:moveFromRangeStart w:id="167" w:author="Molly Martin" w:date="2020-10-12T10:52:00Z" w:name="move53392394"/>
      <w:moveFrom w:id="168" w:author="Molly Martin" w:date="2020-10-12T10:52:00Z">
        <w:r w:rsidDel="002D1A6C">
          <w:rPr>
            <w:rFonts w:ascii="Times New Roman" w:hAnsi="Times New Roman" w:cs="Times New Roman"/>
            <w:bCs/>
            <w:color w:val="auto"/>
          </w:rPr>
          <w:t xml:space="preserve">This study is unique in that sites were sampled before and after a disturbance rather than using a space for time substitution, as is the norm for the majority of similar studies </w:t>
        </w:r>
        <w:r w:rsidDel="002D1A6C">
          <w:rPr>
            <w:rFonts w:ascii="Times New Roman" w:hAnsi="Times New Roman" w:cs="Times New Roman"/>
            <w:color w:val="auto"/>
          </w:rPr>
          <w:t>(e.g. Moretti et al. 2004, Peralta et al. 2017).</w:t>
        </w:r>
        <w:r w:rsidDel="002D1A6C">
          <w:rPr>
            <w:rFonts w:ascii="Times New Roman" w:hAnsi="Times New Roman" w:cs="Times New Roman"/>
            <w:bCs/>
            <w:color w:val="auto"/>
          </w:rPr>
          <w:t xml:space="preserve"> </w:t>
        </w:r>
      </w:moveFrom>
      <w:moveFromRangeEnd w:id="167"/>
      <w:r>
        <w:rPr>
          <w:rFonts w:ascii="Times New Roman" w:hAnsi="Times New Roman" w:cs="Times New Roman"/>
          <w:color w:val="auto"/>
        </w:rPr>
        <w:t xml:space="preserve">Tracking sites as they experience and recover from disturbance allowed us to separate disturbance effects from background site characteristics. This explicit consideration of the temporal dimension increases our understanding of ecological characteristics of communities that predict their response to disturbance and allows us to predict post-disturbance recovery based on pre-disturbance networks. </w:t>
      </w:r>
      <w:r>
        <w:rPr>
          <w:rFonts w:ascii="Times New Roman" w:hAnsi="Times New Roman" w:cs="Times New Roman"/>
          <w:bCs/>
          <w:color w:val="auto"/>
        </w:rPr>
        <w:t>As a caveat to this design, the number of sites and sampling dates were limited. We chose to compare each baseline year to 2018 separately rather than combining them into a single analysis in order to increase the number of useable sampling events</w:t>
      </w:r>
      <w:r w:rsidR="00340825">
        <w:rPr>
          <w:rFonts w:ascii="Times New Roman" w:hAnsi="Times New Roman" w:cs="Times New Roman"/>
          <w:bCs/>
          <w:color w:val="auto"/>
        </w:rPr>
        <w:t xml:space="preserve"> within each year which gives a more complete view of the pollinator community</w:t>
      </w:r>
      <w:r>
        <w:rPr>
          <w:rFonts w:ascii="Times New Roman" w:hAnsi="Times New Roman" w:cs="Times New Roman"/>
          <w:bCs/>
          <w:color w:val="auto"/>
        </w:rPr>
        <w:t>. While we acknowledge that including more sites in this study would have been ideal, we feel that the unique nature of the study and fact that significant results were found make it an important contribution to the field.</w:t>
      </w:r>
    </w:p>
    <w:p w14:paraId="1A75535E" w14:textId="77777777"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t>Data Collection:</w:t>
      </w:r>
    </w:p>
    <w:p w14:paraId="220BFDBD" w14:textId="1D9FB697" w:rsidR="00385E48" w:rsidRDefault="00601951">
      <w:pPr>
        <w:spacing w:line="480" w:lineRule="auto"/>
        <w:ind w:firstLine="720"/>
      </w:pPr>
      <w:r>
        <w:rPr>
          <w:rFonts w:ascii="Times New Roman" w:hAnsi="Times New Roman" w:cs="Times New Roman"/>
          <w:color w:val="auto"/>
        </w:rPr>
        <w:lastRenderedPageBreak/>
        <w:t xml:space="preserve">We collected data on plant and pollinator abundance, richness, and </w:t>
      </w:r>
      <w:ins w:id="169" w:author="Molly Martin" w:date="2020-10-05T15:46:00Z">
        <w:r w:rsidR="009F52A6">
          <w:rPr>
            <w:rFonts w:ascii="Times New Roman" w:hAnsi="Times New Roman" w:cs="Times New Roman"/>
            <w:color w:val="auto"/>
          </w:rPr>
          <w:t xml:space="preserve">community </w:t>
        </w:r>
      </w:ins>
      <w:r>
        <w:rPr>
          <w:rFonts w:ascii="Times New Roman" w:hAnsi="Times New Roman" w:cs="Times New Roman"/>
          <w:color w:val="auto"/>
        </w:rPr>
        <w:t>composition at eight sites, four of which burned, in the Napa and Sonoma valleys of California (Fig</w:t>
      </w:r>
      <w:ins w:id="170" w:author="Molly Martin" w:date="2020-10-20T12:10:00Z">
        <w:r w:rsidR="004E7C82">
          <w:rPr>
            <w:rFonts w:ascii="Times New Roman" w:hAnsi="Times New Roman" w:cs="Times New Roman"/>
            <w:color w:val="auto"/>
          </w:rPr>
          <w:t>.</w:t>
        </w:r>
      </w:ins>
      <w:del w:id="171" w:author="Molly Martin" w:date="2020-10-20T12:10:00Z">
        <w:r w:rsidDel="004E7C82">
          <w:rPr>
            <w:rFonts w:ascii="Times New Roman" w:hAnsi="Times New Roman" w:cs="Times New Roman"/>
            <w:color w:val="auto"/>
          </w:rPr>
          <w:delText>ure</w:delText>
        </w:r>
      </w:del>
      <w:r>
        <w:rPr>
          <w:rFonts w:ascii="Times New Roman" w:hAnsi="Times New Roman" w:cs="Times New Roman"/>
          <w:color w:val="auto"/>
        </w:rPr>
        <w:t xml:space="preserve"> 2). These sites were located in oak woodlands in California’s Mediterranean climate within the perimeter of two 2017 fires, the Nuns fire which burned over 56,000 acres and the Atlas fire which burned over 51,000 acres. Fire severity </w:t>
      </w:r>
      <w:r w:rsidR="00157B7D">
        <w:rPr>
          <w:rFonts w:ascii="Times New Roman" w:hAnsi="Times New Roman" w:cs="Times New Roman"/>
          <w:color w:val="auto"/>
        </w:rPr>
        <w:t>was consistent across sites</w:t>
      </w:r>
      <w:r>
        <w:rPr>
          <w:rFonts w:ascii="Times New Roman" w:hAnsi="Times New Roman" w:cs="Times New Roman"/>
          <w:color w:val="auto"/>
        </w:rPr>
        <w:t xml:space="preserve"> </w:t>
      </w:r>
      <w:r>
        <w:fldChar w:fldCharType="begin" w:fldLock="1"/>
      </w:r>
      <w:r w:rsidR="00157B7D">
        <w:instrText>ADDIN CSL_CITATION {"citationItems":[{"id":"ITEM-1","itemData":{"author":[{"dropping-particle":"","family":"Cortenbach","given":"John W.","non-dropping-particle":"","parse-names":false,"suffix":""},{"dropping-particle":"","family":"Williams","given":"Richard Jett","non-dropping-particle":"","parse-names":false,"suffix":""},{"dropping-particle":"","family":"Madurapperuma","given":"Buddhika","non-dropping-particle":"","parse-names":false,"suffix":""}],"container-title":"Humbolt State University ideaFest","id":"ITEM-1","issue":"April","issued":{"date-parts":[["2018"]]},"title":"Map of Wildfire Severity of the Tubbs and Nuns Fires: CA 2017","type":"paper-conference"},"uris":["http://www.mendeley.com/documents/?uuid=96ff33fa-d814-4824-9495-2ef87b4922cd"]},{"id":"ITEM-2","itemData":{"id":"ITEM-2","issued":{"date-parts":[["2017"]]},"title":"Atlas Fire Watershed Emergency Response Team","type":"article"},"uris":["http://www.mendeley.com/documents/?uuid=f8969d14-1af9-4b92-92d5-bbe8acfecff6"]}],"mendeley":{"formattedCitation":"(&lt;i&gt;Atlas Fire Watershed Emergency Response Team&lt;/i&gt;, 2017; Cortenbach, Williams, &amp; Madurapperuma, 2018)","plainTextFormattedCitation":"(Atlas Fire Watershed Emergency Response Team, 2017; Cortenbach, Williams, &amp; Madurapperuma, 2018)","previouslyFormattedCitation":"(&lt;i&gt;Atlas Fire Watershed Emergency Response Team&lt;/i&gt;, 2017; Cortenbach, Williams, &amp; Madurapperuma, 2018)"},"properties":{"noteIndex":0},"schema":"https://github.com/citation-style-language/schema/raw/master/csl-citation.json"}</w:instrText>
      </w:r>
      <w:r>
        <w:fldChar w:fldCharType="separate"/>
      </w:r>
      <w:bookmarkStart w:id="172" w:name="__Fieldmark__481_1723522526"/>
      <w:bookmarkStart w:id="173" w:name="__Fieldmark__390_1216879420"/>
      <w:bookmarkStart w:id="174" w:name="__Fieldmark__406_2319225449"/>
      <w:bookmarkStart w:id="175" w:name="__Fieldmark__603_840106984"/>
      <w:bookmarkStart w:id="176" w:name="__Fieldmark__503_345926733"/>
      <w:r w:rsidR="00157B7D" w:rsidRPr="00157B7D">
        <w:rPr>
          <w:rFonts w:ascii="Times New Roman" w:hAnsi="Times New Roman" w:cs="Times New Roman"/>
          <w:noProof/>
          <w:color w:val="auto"/>
        </w:rPr>
        <w:t>(</w:t>
      </w:r>
      <w:r w:rsidR="00157B7D" w:rsidRPr="00157B7D">
        <w:rPr>
          <w:rFonts w:ascii="Times New Roman" w:hAnsi="Times New Roman" w:cs="Times New Roman"/>
          <w:i/>
          <w:noProof/>
          <w:color w:val="auto"/>
        </w:rPr>
        <w:t>Atlas Fire Watershed Emergency Response Team</w:t>
      </w:r>
      <w:r w:rsidR="00157B7D" w:rsidRPr="00157B7D">
        <w:rPr>
          <w:rFonts w:ascii="Times New Roman" w:hAnsi="Times New Roman" w:cs="Times New Roman"/>
          <w:noProof/>
          <w:color w:val="auto"/>
        </w:rPr>
        <w:t>, 2017; Cortenbach, Williams, &amp; Madurapperuma, 2018)</w:t>
      </w:r>
      <w:r>
        <w:fldChar w:fldCharType="end"/>
      </w:r>
      <w:bookmarkEnd w:id="172"/>
      <w:bookmarkEnd w:id="173"/>
      <w:bookmarkEnd w:id="174"/>
      <w:bookmarkEnd w:id="175"/>
      <w:bookmarkEnd w:id="176"/>
      <w:r>
        <w:rPr>
          <w:rFonts w:ascii="Times New Roman" w:hAnsi="Times New Roman" w:cs="Times New Roman"/>
          <w:color w:val="auto"/>
        </w:rPr>
        <w:t xml:space="preserve">. </w:t>
      </w:r>
      <w:ins w:id="177" w:author="Molly Martin" w:date="2020-09-30T11:36:00Z">
        <w:r w:rsidR="004D321C">
          <w:rPr>
            <w:rFonts w:ascii="Times New Roman" w:hAnsi="Times New Roman" w:cs="Times New Roman"/>
            <w:color w:val="auto"/>
          </w:rPr>
          <w:t>All sites were located at a similar elevation</w:t>
        </w:r>
      </w:ins>
      <w:ins w:id="178" w:author="Molly Martin" w:date="2020-09-30T11:37:00Z">
        <w:r w:rsidR="004D321C">
          <w:rPr>
            <w:rFonts w:ascii="Times New Roman" w:hAnsi="Times New Roman" w:cs="Times New Roman"/>
            <w:color w:val="auto"/>
          </w:rPr>
          <w:t xml:space="preserve">. </w:t>
        </w:r>
      </w:ins>
      <w:moveFromRangeStart w:id="179" w:author="Molly Martin" w:date="2020-10-12T11:03:00Z" w:name="move53393029"/>
      <w:moveFrom w:id="180" w:author="Molly Martin" w:date="2020-10-12T11:03:00Z">
        <w:r w:rsidDel="00F63E46">
          <w:rPr>
            <w:rFonts w:ascii="Times New Roman" w:hAnsi="Times New Roman" w:cs="Times New Roman"/>
            <w:color w:val="auto"/>
          </w:rPr>
          <w:t xml:space="preserve">We used a before-after control impact (BACI) analysis to study the changes in species richness, abundance, interaction network structure, and community composition as a result of fire </w:t>
        </w:r>
        <w:r w:rsidDel="00F63E46">
          <w:fldChar w:fldCharType="begin" w:fldLock="1"/>
        </w:r>
        <w:r w:rsidR="00E066E1" w:rsidDel="00F63E46">
          <w:instrText>ADDIN CSL_CITATION {"citationItems":[{"id":"ITEM-1","itemData":{"abstract":"http://www.stat.sfu.ca/~cschwarz/CourseNotes","author":[{"dropping-particle":"","family":"Schwartz","given":"C.J.","non-dropping-particle":"","parse-names":false,"suffix":""}],"container-title":"Course Notes for Beginning and Intermediate Statistics.","id":"ITEM-1","issued":{"date-parts":[["2015"]]},"page":"614-705","title":"Analysis of BACI experiments","type":"article-journal"},"uris":["http://www.mendeley.com/documents/?uuid=cfb099a5-0c16-4a84-8d9c-468e8a20a8cc"]}],"mendeley":{"formattedCitation":"(Schwartz, 2015)","plainTextFormattedCitation":"(Schwartz, 2015)","previouslyFormattedCitation":"(Schwartz, 2015)"},"properties":{"noteIndex":0},"schema":"https://github.com/citation-style-language/schema/raw/master/csl-citation.json"}</w:instrText>
        </w:r>
        <w:r w:rsidDel="00F63E46">
          <w:fldChar w:fldCharType="separate"/>
        </w:r>
        <w:bookmarkStart w:id="181" w:name="__Fieldmark__500_1723522526"/>
        <w:bookmarkStart w:id="182" w:name="__Fieldmark__405_1216879420"/>
        <w:bookmarkStart w:id="183" w:name="__Fieldmark__419_2319225449"/>
        <w:bookmarkStart w:id="184" w:name="__Fieldmark__612_840106984"/>
        <w:bookmarkStart w:id="185" w:name="__Fieldmark__510_345926733"/>
        <w:r w:rsidR="0021559E" w:rsidRPr="0021559E" w:rsidDel="00F63E46">
          <w:rPr>
            <w:rFonts w:ascii="Times New Roman" w:hAnsi="Times New Roman" w:cs="Times New Roman"/>
            <w:noProof/>
            <w:color w:val="auto"/>
          </w:rPr>
          <w:t>(Schwartz, 2015)</w:t>
        </w:r>
        <w:r w:rsidDel="00F63E46">
          <w:fldChar w:fldCharType="end"/>
        </w:r>
        <w:bookmarkEnd w:id="181"/>
        <w:bookmarkEnd w:id="182"/>
        <w:bookmarkEnd w:id="183"/>
        <w:bookmarkEnd w:id="184"/>
        <w:bookmarkEnd w:id="185"/>
        <w:r w:rsidDel="00F63E46">
          <w:rPr>
            <w:rFonts w:ascii="Times New Roman" w:hAnsi="Times New Roman" w:cs="Times New Roman"/>
            <w:color w:val="auto"/>
          </w:rPr>
          <w:t xml:space="preserve">. This BACI design controlled for the changes that all sites have experienced over the past 15-16 years and allowed us to focus on the impacts of wildfire on abundance, richness, and network structure purported to indicate community resistance: generality, nestedness, connectance, and modularity. </w:t>
        </w:r>
      </w:moveFrom>
      <w:moveFromRangeEnd w:id="179"/>
    </w:p>
    <w:p w14:paraId="4112052A" w14:textId="60D3AC55" w:rsidR="00385E48" w:rsidRDefault="00601951">
      <w:pPr>
        <w:spacing w:line="480" w:lineRule="auto"/>
        <w:rPr>
          <w:rFonts w:ascii="Times New Roman" w:hAnsi="Times New Roman" w:cs="Times New Roman"/>
          <w:b/>
          <w:bCs/>
          <w:color w:val="auto"/>
        </w:rPr>
      </w:pPr>
      <w:r>
        <w:rPr>
          <w:rFonts w:ascii="Times New Roman" w:hAnsi="Times New Roman" w:cs="Times New Roman"/>
          <w:b/>
          <w:bCs/>
          <w:color w:val="auto"/>
        </w:rPr>
        <w:t xml:space="preserve">Sampling </w:t>
      </w:r>
      <w:r w:rsidR="00A0180F">
        <w:rPr>
          <w:rFonts w:ascii="Times New Roman" w:hAnsi="Times New Roman" w:cs="Times New Roman"/>
          <w:b/>
          <w:bCs/>
          <w:color w:val="auto"/>
        </w:rPr>
        <w:t>T</w:t>
      </w:r>
      <w:r>
        <w:rPr>
          <w:rFonts w:ascii="Times New Roman" w:hAnsi="Times New Roman" w:cs="Times New Roman"/>
          <w:b/>
          <w:bCs/>
          <w:color w:val="auto"/>
        </w:rPr>
        <w:t>iming:</w:t>
      </w:r>
    </w:p>
    <w:p w14:paraId="6B5CFD5D" w14:textId="66E5C7FF"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 xml:space="preserve">Each site was sampled once every two weeks from April through September in order to sample throughout the flight season of most bees and match the sampling of the previous study </w:t>
      </w:r>
      <w:r w:rsidR="00A85425">
        <w:rPr>
          <w:rFonts w:ascii="Times New Roman" w:hAnsi="Times New Roman" w:cs="Times New Roman"/>
          <w:color w:val="auto"/>
        </w:rPr>
        <w:fldChar w:fldCharType="begin" w:fldLock="1"/>
      </w:r>
      <w:r w:rsidR="00A751EA">
        <w:rPr>
          <w:rFonts w:ascii="Times New Roman" w:hAnsi="Times New Roman" w:cs="Times New Roman"/>
          <w:color w:val="auto"/>
        </w:rPr>
        <w:instrText>ADDIN CSL_CITATION {"citationItems":[{"id":"ITEM-1","itemData":{"abstract":"Oak woodlands in Northern California are becoming increasingly fragmented due to increasing urban and agricultural development. Much of the change in land use in Napa and Sonoma counties has been from oak woodland to vineyards. Because bees do not use grape flower pollen, a change in landscape use from oak woodland to vineyard may have an impact on native bee communities. We examine how bumblebee, Bombus (Apidae), abundance and species richness are affected by oak woodland fragmentation. Adaptations such as polylectic foraging (utilizing multiple floral resources) and long flight distances may decrease the impact of fragmentation on bumblebees. The study sites, six in Napa and six in Sonoma counties, were determined to have varying percentages of vineyard in the area surrounding the sites. Collections were made at each site twice per month between March and September 2002 to 2004. Bumblebees were collected in two ways: netting and using pan traps. We found no significant difference between high and low vineyards in bumblebee abundance or richness. However, bumblebees use more exotic plants in oak woodland surrounded by vineyard.","author":[{"dropping-particle":"","family":"LeBuhn","given":"Gretchen","non-dropping-particle":"","parse-names":false,"suffix":""},{"dropping-particle":"","family":"Fenter","given":"Cynthia","non-dropping-particle":"","parse-names":false,"suffix":""}],"container-title":"Proceedings of the sixth California oak symposium: today's challenges, tomorrow's opportunities","id":"ITEM-1","issued":{"date-parts":[["2008"]]},"page":"301-306","title":"Landscape Context Influences Bumble Bee Communities in Oak Woodland Habitats","type":"article-journal"},"uris":["http://www.mendeley.com/documents/?uuid=6f44fead-4e01-47dc-aa60-c5885bc2da63"]}],"mendeley":{"formattedCitation":"(LeBuhn &amp; Fenter, 2008)","plainTextFormattedCitation":"(LeBuhn &amp; Fenter, 2008)","previouslyFormattedCitation":"(LeBuhn &amp; Fenter, 2008)"},"properties":{"noteIndex":0},"schema":"https://github.com/citation-style-language/schema/raw/master/csl-citation.json"}</w:instrText>
      </w:r>
      <w:r w:rsidR="00A85425">
        <w:rPr>
          <w:rFonts w:ascii="Times New Roman" w:hAnsi="Times New Roman" w:cs="Times New Roman"/>
          <w:color w:val="auto"/>
        </w:rPr>
        <w:fldChar w:fldCharType="separate"/>
      </w:r>
      <w:r w:rsidR="00A85425" w:rsidRPr="00A85425">
        <w:rPr>
          <w:rFonts w:ascii="Times New Roman" w:hAnsi="Times New Roman" w:cs="Times New Roman"/>
          <w:noProof/>
          <w:color w:val="auto"/>
        </w:rPr>
        <w:t>(LeBuhn &amp; Fenter, 2008)</w:t>
      </w:r>
      <w:r w:rsidR="00A85425">
        <w:rPr>
          <w:rFonts w:ascii="Times New Roman" w:hAnsi="Times New Roman" w:cs="Times New Roman"/>
          <w:color w:val="auto"/>
        </w:rPr>
        <w:fldChar w:fldCharType="end"/>
      </w:r>
      <w:r w:rsidR="00A85425">
        <w:rPr>
          <w:rFonts w:ascii="Times New Roman" w:hAnsi="Times New Roman" w:cs="Times New Roman"/>
          <w:color w:val="auto"/>
        </w:rPr>
        <w:t>.</w:t>
      </w:r>
      <w:r>
        <w:rPr>
          <w:rFonts w:ascii="Times New Roman" w:hAnsi="Times New Roman" w:cs="Times New Roman"/>
          <w:color w:val="auto"/>
        </w:rPr>
        <w:t xml:space="preserve"> Sampling occurred on warm, sunny, calm days. At each site, 100 m x 100 m (one hectare) sampling plots were set up in the same locations they were previously located. Each site was located in the interior of the habitat to avoid the impact of edges and adjoining habitats. Sampling involved two hours of hand netting. The time of day when sampling occurred varied so that each site was sometimes sampled in the morning and sometimes sampled in the afternoon.</w:t>
      </w:r>
    </w:p>
    <w:p w14:paraId="6970C235" w14:textId="0F1F2000" w:rsidR="00385E48" w:rsidRDefault="00601951">
      <w:pPr>
        <w:spacing w:line="480" w:lineRule="auto"/>
        <w:rPr>
          <w:rFonts w:ascii="Times New Roman" w:hAnsi="Times New Roman" w:cs="Times New Roman"/>
          <w:b/>
          <w:bCs/>
          <w:color w:val="auto"/>
        </w:rPr>
      </w:pPr>
      <w:r>
        <w:rPr>
          <w:rFonts w:ascii="Times New Roman" w:hAnsi="Times New Roman" w:cs="Times New Roman"/>
          <w:b/>
          <w:bCs/>
          <w:color w:val="auto"/>
        </w:rPr>
        <w:t xml:space="preserve">Bee </w:t>
      </w:r>
      <w:r w:rsidR="00A0180F">
        <w:rPr>
          <w:rFonts w:ascii="Times New Roman" w:hAnsi="Times New Roman" w:cs="Times New Roman"/>
          <w:b/>
          <w:bCs/>
          <w:color w:val="auto"/>
        </w:rPr>
        <w:t>C</w:t>
      </w:r>
      <w:r>
        <w:rPr>
          <w:rFonts w:ascii="Times New Roman" w:hAnsi="Times New Roman" w:cs="Times New Roman"/>
          <w:b/>
          <w:bCs/>
          <w:color w:val="auto"/>
        </w:rPr>
        <w:t xml:space="preserve">ollecting and </w:t>
      </w:r>
      <w:r w:rsidR="00A0180F">
        <w:rPr>
          <w:rFonts w:ascii="Times New Roman" w:hAnsi="Times New Roman" w:cs="Times New Roman"/>
          <w:b/>
          <w:bCs/>
          <w:color w:val="auto"/>
        </w:rPr>
        <w:t>P</w:t>
      </w:r>
      <w:r>
        <w:rPr>
          <w:rFonts w:ascii="Times New Roman" w:hAnsi="Times New Roman" w:cs="Times New Roman"/>
          <w:b/>
          <w:bCs/>
          <w:color w:val="auto"/>
        </w:rPr>
        <w:t>rocessing:</w:t>
      </w:r>
    </w:p>
    <w:p w14:paraId="25D75AF9" w14:textId="6EDC8236"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 xml:space="preserve">The collector(s) walked through the entire plot while netting in order to sample all areas equally. The collector(s) spent no more than five minutes at a single patch of plants before moving on. Once the entire plot was sampled the collector(s) returned to plant patches attracting the most bees. </w:t>
      </w:r>
      <w:ins w:id="186" w:author="Molly Martin" w:date="2020-09-30T11:50:00Z">
        <w:r w:rsidR="002D2CE6">
          <w:rPr>
            <w:rFonts w:ascii="Times New Roman" w:hAnsi="Times New Roman" w:cs="Times New Roman"/>
            <w:color w:val="auto"/>
          </w:rPr>
          <w:t>The timer was paused while the collector(s) processed specimen</w:t>
        </w:r>
      </w:ins>
      <w:ins w:id="187" w:author="Molly Martin" w:date="2020-09-30T12:02:00Z">
        <w:r w:rsidR="0054336C">
          <w:rPr>
            <w:rFonts w:ascii="Times New Roman" w:hAnsi="Times New Roman" w:cs="Times New Roman"/>
            <w:color w:val="auto"/>
          </w:rPr>
          <w:t>s</w:t>
        </w:r>
      </w:ins>
      <w:ins w:id="188" w:author="Molly Martin" w:date="2020-09-30T11:50:00Z">
        <w:r w:rsidR="002D2CE6">
          <w:rPr>
            <w:rFonts w:ascii="Times New Roman" w:hAnsi="Times New Roman" w:cs="Times New Roman"/>
            <w:color w:val="auto"/>
          </w:rPr>
          <w:t xml:space="preserve">. </w:t>
        </w:r>
      </w:ins>
      <w:r>
        <w:rPr>
          <w:rFonts w:ascii="Times New Roman" w:hAnsi="Times New Roman" w:cs="Times New Roman"/>
          <w:color w:val="auto"/>
        </w:rPr>
        <w:t xml:space="preserve">Bees were collected regardless of whether they were on a plant, on the ground, or in flight. </w:t>
      </w:r>
      <w:ins w:id="189" w:author="Molly Martin" w:date="2020-09-30T11:53:00Z">
        <w:r w:rsidR="002D2CE6">
          <w:rPr>
            <w:rFonts w:ascii="Times New Roman" w:hAnsi="Times New Roman" w:cs="Times New Roman"/>
            <w:color w:val="auto"/>
          </w:rPr>
          <w:t>The plant pollinator interaction was recorded for bees collected on plan</w:t>
        </w:r>
      </w:ins>
      <w:ins w:id="190" w:author="Molly Martin" w:date="2021-01-05T07:52:00Z">
        <w:r w:rsidR="00902867">
          <w:rPr>
            <w:rFonts w:ascii="Times New Roman" w:hAnsi="Times New Roman" w:cs="Times New Roman"/>
            <w:color w:val="auto"/>
          </w:rPr>
          <w:t>t</w:t>
        </w:r>
      </w:ins>
      <w:ins w:id="191" w:author="Molly Martin" w:date="2020-09-30T11:53:00Z">
        <w:r w:rsidR="002D2CE6">
          <w:rPr>
            <w:rFonts w:ascii="Times New Roman" w:hAnsi="Times New Roman" w:cs="Times New Roman"/>
            <w:color w:val="auto"/>
          </w:rPr>
          <w:t xml:space="preserve">s. </w:t>
        </w:r>
      </w:ins>
      <w:r>
        <w:rPr>
          <w:rFonts w:ascii="Times New Roman" w:hAnsi="Times New Roman" w:cs="Times New Roman"/>
          <w:color w:val="auto"/>
        </w:rPr>
        <w:t xml:space="preserve">An estimate of </w:t>
      </w:r>
      <w:proofErr w:type="spellStart"/>
      <w:r>
        <w:rPr>
          <w:rFonts w:ascii="Times New Roman" w:hAnsi="Times New Roman" w:cs="Times New Roman"/>
          <w:i/>
          <w:color w:val="auto"/>
        </w:rPr>
        <w:t>Apis</w:t>
      </w:r>
      <w:proofErr w:type="spellEnd"/>
      <w:r>
        <w:rPr>
          <w:rFonts w:ascii="Times New Roman" w:hAnsi="Times New Roman" w:cs="Times New Roman"/>
          <w:i/>
          <w:color w:val="auto"/>
        </w:rPr>
        <w:t xml:space="preserve"> mellifera</w:t>
      </w:r>
      <w:r>
        <w:rPr>
          <w:rFonts w:ascii="Times New Roman" w:hAnsi="Times New Roman" w:cs="Times New Roman"/>
          <w:color w:val="auto"/>
        </w:rPr>
        <w:t xml:space="preserve"> </w:t>
      </w:r>
      <w:r>
        <w:rPr>
          <w:rFonts w:ascii="Times New Roman" w:hAnsi="Times New Roman" w:cs="Times New Roman"/>
          <w:color w:val="auto"/>
        </w:rPr>
        <w:lastRenderedPageBreak/>
        <w:t>(</w:t>
      </w:r>
      <w:proofErr w:type="gramStart"/>
      <w:r>
        <w:rPr>
          <w:rFonts w:ascii="Times New Roman" w:hAnsi="Times New Roman" w:cs="Times New Roman"/>
          <w:color w:val="auto"/>
        </w:rPr>
        <w:t>honey bee</w:t>
      </w:r>
      <w:proofErr w:type="gramEnd"/>
      <w:r>
        <w:rPr>
          <w:rFonts w:ascii="Times New Roman" w:hAnsi="Times New Roman" w:cs="Times New Roman"/>
          <w:color w:val="auto"/>
        </w:rPr>
        <w:t xml:space="preserve">) abundance was recorded but individuals were not collected. Collectors were trained prior to their involvement in data collection to counteract collector’s bias. Specimens were transported to the Le </w:t>
      </w:r>
      <w:proofErr w:type="spellStart"/>
      <w:r>
        <w:rPr>
          <w:rFonts w:ascii="Times New Roman" w:hAnsi="Times New Roman" w:cs="Times New Roman"/>
          <w:color w:val="auto"/>
        </w:rPr>
        <w:t>Buhn</w:t>
      </w:r>
      <w:proofErr w:type="spellEnd"/>
      <w:r>
        <w:rPr>
          <w:rFonts w:ascii="Times New Roman" w:hAnsi="Times New Roman" w:cs="Times New Roman"/>
          <w:color w:val="auto"/>
        </w:rPr>
        <w:t xml:space="preserve"> Lab at San Francisco State University for pinning, labeling, and sorting and identified to the lowest taxonomic level possible. </w:t>
      </w:r>
    </w:p>
    <w:p w14:paraId="51C9D5A0" w14:textId="04FF5D0A" w:rsidR="00385E48" w:rsidRDefault="00601951">
      <w:pPr>
        <w:spacing w:line="480" w:lineRule="auto"/>
        <w:rPr>
          <w:rFonts w:ascii="Times New Roman" w:hAnsi="Times New Roman" w:cs="Times New Roman"/>
          <w:b/>
          <w:bCs/>
          <w:color w:val="auto"/>
        </w:rPr>
      </w:pPr>
      <w:r>
        <w:rPr>
          <w:rFonts w:ascii="Times New Roman" w:hAnsi="Times New Roman" w:cs="Times New Roman"/>
          <w:b/>
          <w:bCs/>
          <w:color w:val="auto"/>
        </w:rPr>
        <w:t xml:space="preserve">Plant and </w:t>
      </w:r>
      <w:r w:rsidR="00A0180F">
        <w:rPr>
          <w:rFonts w:ascii="Times New Roman" w:hAnsi="Times New Roman" w:cs="Times New Roman"/>
          <w:b/>
          <w:bCs/>
          <w:color w:val="auto"/>
        </w:rPr>
        <w:t>S</w:t>
      </w:r>
      <w:r>
        <w:rPr>
          <w:rFonts w:ascii="Times New Roman" w:hAnsi="Times New Roman" w:cs="Times New Roman"/>
          <w:b/>
          <w:bCs/>
          <w:color w:val="auto"/>
        </w:rPr>
        <w:t xml:space="preserve">ite-level </w:t>
      </w:r>
      <w:r w:rsidR="00A0180F">
        <w:rPr>
          <w:rFonts w:ascii="Times New Roman" w:hAnsi="Times New Roman" w:cs="Times New Roman"/>
          <w:b/>
          <w:bCs/>
          <w:color w:val="auto"/>
        </w:rPr>
        <w:t>D</w:t>
      </w:r>
      <w:r>
        <w:rPr>
          <w:rFonts w:ascii="Times New Roman" w:hAnsi="Times New Roman" w:cs="Times New Roman"/>
          <w:b/>
          <w:bCs/>
          <w:color w:val="auto"/>
        </w:rPr>
        <w:t xml:space="preserve">ata </w:t>
      </w:r>
      <w:r w:rsidR="00A0180F">
        <w:rPr>
          <w:rFonts w:ascii="Times New Roman" w:hAnsi="Times New Roman" w:cs="Times New Roman"/>
          <w:b/>
          <w:bCs/>
          <w:color w:val="auto"/>
        </w:rPr>
        <w:t>C</w:t>
      </w:r>
      <w:r>
        <w:rPr>
          <w:rFonts w:ascii="Times New Roman" w:hAnsi="Times New Roman" w:cs="Times New Roman"/>
          <w:b/>
          <w:bCs/>
          <w:color w:val="auto"/>
        </w:rPr>
        <w:t>ollection:</w:t>
      </w:r>
    </w:p>
    <w:p w14:paraId="47154CCB" w14:textId="29DB5A98"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All plants flowering during each visit to each site were recorded along with estimated abundances</w:t>
      </w:r>
      <w:ins w:id="192" w:author="Molly Martin" w:date="2020-09-30T11:59:00Z">
        <w:r w:rsidR="00A86121">
          <w:rPr>
            <w:rFonts w:ascii="Times New Roman" w:hAnsi="Times New Roman" w:cs="Times New Roman"/>
            <w:color w:val="auto"/>
          </w:rPr>
          <w:t xml:space="preserve"> of open flowers</w:t>
        </w:r>
      </w:ins>
      <w:r>
        <w:rPr>
          <w:rFonts w:ascii="Times New Roman" w:hAnsi="Times New Roman" w:cs="Times New Roman"/>
          <w:color w:val="auto"/>
        </w:rPr>
        <w:t xml:space="preserve">. </w:t>
      </w:r>
      <w:ins w:id="193" w:author="Molly Martin" w:date="2020-09-30T11:59:00Z">
        <w:r w:rsidR="00A86121">
          <w:rPr>
            <w:rFonts w:ascii="Times New Roman" w:hAnsi="Times New Roman" w:cs="Times New Roman"/>
            <w:color w:val="auto"/>
          </w:rPr>
          <w:t xml:space="preserve">Umbels were counted as multiple flowers. </w:t>
        </w:r>
      </w:ins>
      <w:r>
        <w:rPr>
          <w:rFonts w:ascii="Times New Roman" w:hAnsi="Times New Roman" w:cs="Times New Roman"/>
          <w:color w:val="auto"/>
        </w:rPr>
        <w:t>Voucher specimens of flowering plants were collected and pressed during each initial site visit in order to confirm plant identification. Pictures were taken in place of a specimen if species were rare at a site. If new plant species were flowering during subsequent site visits voucher specimens were collected. Once processed, dried plants were permanently stored in the San Francisco State University herbarium. The latitude and longitude, size and dimensions, aspect, slope, elevation, and burn status of each site were also recorded. Photos were taken at each site to document site characteristics including the burn status. During each sampling event temperature, wind speed, cloud cover, and sampling time were also recorded.</w:t>
      </w:r>
    </w:p>
    <w:p w14:paraId="172FD048" w14:textId="77777777"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t>Weather:</w:t>
      </w:r>
    </w:p>
    <w:p w14:paraId="2056070A" w14:textId="77777777"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 xml:space="preserve">To address the potential impact of weather on plant abundance and richness, and therefore also on bee and plant communities we analyzed the differences in weather between the 2001-2002, 2002-2003, and 2017-2018 growing seasons. A growing season was considered to begin November 1st of the year prior to sampling and end September 30th of the year in which sampling occurred. Daily minimum temperature, maximum temperature, and precipitation were downloaded for two weather stations, located in Sonoma (NCDC #8351) and Napa (NCDC #6074). Two-sample t-tests were used to compare monthly means of minimum temperature, </w:t>
      </w:r>
      <w:r>
        <w:rPr>
          <w:rFonts w:ascii="Times New Roman" w:hAnsi="Times New Roman" w:cs="Times New Roman"/>
          <w:color w:val="auto"/>
        </w:rPr>
        <w:lastRenderedPageBreak/>
        <w:t xml:space="preserve">maximum temperature, and precipitation between the three years. This analysis was conducted on data from both weather stations. </w:t>
      </w:r>
    </w:p>
    <w:p w14:paraId="1F58DCE8" w14:textId="77777777"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t xml:space="preserve">Data Analysis: </w:t>
      </w:r>
    </w:p>
    <w:p w14:paraId="2F1F74B1" w14:textId="6AF254DB" w:rsidR="00385E48" w:rsidRDefault="00601951">
      <w:pPr>
        <w:spacing w:line="480" w:lineRule="auto"/>
        <w:ind w:firstLine="720"/>
        <w:rPr>
          <w:ins w:id="194" w:author="Molly Martin" w:date="2020-10-12T11:03:00Z"/>
          <w:rFonts w:ascii="Times New Roman" w:hAnsi="Times New Roman" w:cs="Times New Roman"/>
          <w:color w:val="auto"/>
        </w:rPr>
      </w:pPr>
      <w:r>
        <w:rPr>
          <w:rFonts w:ascii="Times New Roman" w:hAnsi="Times New Roman" w:cs="Times New Roman"/>
          <w:color w:val="auto"/>
        </w:rPr>
        <w:t xml:space="preserve">To account for differences in the number and timing of sampling dates across years, and increase the number of matched sampling events, we analyzed years separately. We dropped certain sampling dates to match dates in 2002-2003 </w:t>
      </w:r>
      <w:r w:rsidR="00340825">
        <w:rPr>
          <w:rFonts w:ascii="Times New Roman" w:hAnsi="Times New Roman" w:cs="Times New Roman"/>
          <w:color w:val="auto"/>
        </w:rPr>
        <w:t xml:space="preserve">with </w:t>
      </w:r>
      <w:r>
        <w:rPr>
          <w:rFonts w:ascii="Times New Roman" w:hAnsi="Times New Roman" w:cs="Times New Roman"/>
          <w:color w:val="auto"/>
        </w:rPr>
        <w:t>2018. When there was more than one option for pairing dates, we chose between them at random. The number and timing of samples for each site across the years being compared was consistent, although there are differences between the 2002/2018 dates and the 2003/2018 dates.</w:t>
      </w:r>
      <w:r w:rsidR="00210B23">
        <w:rPr>
          <w:rFonts w:ascii="Times New Roman" w:hAnsi="Times New Roman" w:cs="Times New Roman"/>
          <w:color w:val="auto"/>
        </w:rPr>
        <w:t xml:space="preserve"> </w:t>
      </w:r>
      <w:ins w:id="195" w:author="Molly Martin" w:date="2021-02-25T08:11:00Z">
        <w:r w:rsidR="00210B23">
          <w:rPr>
            <w:rFonts w:ascii="Times New Roman" w:hAnsi="Times New Roman" w:cs="Times New Roman"/>
            <w:color w:val="auto"/>
          </w:rPr>
          <w:t xml:space="preserve">We </w:t>
        </w:r>
      </w:ins>
      <w:ins w:id="196" w:author="Molly Martin" w:date="2021-02-25T18:28:00Z">
        <w:r w:rsidR="0073529D">
          <w:rPr>
            <w:rFonts w:ascii="Times New Roman" w:hAnsi="Times New Roman" w:cs="Times New Roman"/>
            <w:color w:val="auto"/>
          </w:rPr>
          <w:t xml:space="preserve">studied </w:t>
        </w:r>
      </w:ins>
      <w:ins w:id="197" w:author="Molly Martin" w:date="2021-02-25T08:11:00Z">
        <w:r w:rsidR="00210B23">
          <w:rPr>
            <w:rFonts w:ascii="Times New Roman" w:hAnsi="Times New Roman" w:cs="Times New Roman"/>
            <w:color w:val="auto"/>
          </w:rPr>
          <w:t xml:space="preserve">sampling completeness </w:t>
        </w:r>
      </w:ins>
      <w:ins w:id="198" w:author="Molly Martin" w:date="2021-02-25T08:12:00Z">
        <w:r w:rsidR="00210B23">
          <w:rPr>
            <w:rFonts w:ascii="Times New Roman" w:hAnsi="Times New Roman" w:cs="Times New Roman"/>
            <w:color w:val="auto"/>
          </w:rPr>
          <w:t>for species ri</w:t>
        </w:r>
      </w:ins>
      <w:ins w:id="199" w:author="Molly Martin" w:date="2021-02-25T08:13:00Z">
        <w:r w:rsidR="00210B23">
          <w:rPr>
            <w:rFonts w:ascii="Times New Roman" w:hAnsi="Times New Roman" w:cs="Times New Roman"/>
            <w:color w:val="auto"/>
          </w:rPr>
          <w:t xml:space="preserve">chness and for interactions </w:t>
        </w:r>
      </w:ins>
      <w:ins w:id="200" w:author="Molly Martin" w:date="2021-02-25T08:15:00Z">
        <w:r w:rsidR="00210B23">
          <w:rPr>
            <w:rFonts w:ascii="Times New Roman" w:hAnsi="Times New Roman" w:cs="Times New Roman"/>
            <w:color w:val="auto"/>
          </w:rPr>
          <w:t>using the Chao estimator</w:t>
        </w:r>
      </w:ins>
      <w:ins w:id="201" w:author="Molly Martin" w:date="2021-02-25T18:28:00Z">
        <w:r w:rsidR="0073529D">
          <w:rPr>
            <w:rFonts w:ascii="Times New Roman" w:hAnsi="Times New Roman" w:cs="Times New Roman"/>
            <w:color w:val="auto"/>
          </w:rPr>
          <w:t xml:space="preserve"> to estimate expected richness of </w:t>
        </w:r>
      </w:ins>
      <w:ins w:id="202" w:author="Molly Martin" w:date="2021-02-26T10:34:00Z">
        <w:r w:rsidR="00A0180F">
          <w:rPr>
            <w:rFonts w:ascii="Times New Roman" w:hAnsi="Times New Roman" w:cs="Times New Roman"/>
            <w:color w:val="auto"/>
          </w:rPr>
          <w:t xml:space="preserve">bee </w:t>
        </w:r>
      </w:ins>
      <w:ins w:id="203" w:author="Molly Martin" w:date="2021-02-25T18:28:00Z">
        <w:r w:rsidR="0073529D">
          <w:rPr>
            <w:rFonts w:ascii="Times New Roman" w:hAnsi="Times New Roman" w:cs="Times New Roman"/>
            <w:color w:val="auto"/>
          </w:rPr>
          <w:t>species</w:t>
        </w:r>
      </w:ins>
      <w:ins w:id="204" w:author="Molly Martin" w:date="2021-02-26T10:35:00Z">
        <w:r w:rsidR="00A0180F">
          <w:rPr>
            <w:rFonts w:ascii="Times New Roman" w:hAnsi="Times New Roman" w:cs="Times New Roman"/>
            <w:color w:val="auto"/>
          </w:rPr>
          <w:t>, plant species, and</w:t>
        </w:r>
      </w:ins>
      <w:ins w:id="205" w:author="Molly Martin" w:date="2021-02-25T18:28:00Z">
        <w:r w:rsidR="0073529D">
          <w:rPr>
            <w:rFonts w:ascii="Times New Roman" w:hAnsi="Times New Roman" w:cs="Times New Roman"/>
            <w:color w:val="auto"/>
          </w:rPr>
          <w:t xml:space="preserve"> interactions, and then calculated sampling completeness as 100 x observed number of species or links / expected number of specie</w:t>
        </w:r>
      </w:ins>
      <w:ins w:id="206" w:author="Molly Martin" w:date="2021-02-25T18:29:00Z">
        <w:r w:rsidR="0073529D">
          <w:rPr>
            <w:rFonts w:ascii="Times New Roman" w:hAnsi="Times New Roman" w:cs="Times New Roman"/>
            <w:color w:val="auto"/>
          </w:rPr>
          <w:t xml:space="preserve">s or links </w:t>
        </w:r>
        <w:r w:rsidR="0073529D">
          <w:rPr>
            <w:rFonts w:ascii="Times New Roman" w:hAnsi="Times New Roman" w:cs="Times New Roman"/>
            <w:color w:val="auto"/>
          </w:rPr>
          <w:fldChar w:fldCharType="begin" w:fldLock="1"/>
        </w:r>
      </w:ins>
      <w:r w:rsidR="00CB28EB">
        <w:rPr>
          <w:rFonts w:ascii="Times New Roman" w:hAnsi="Times New Roman" w:cs="Times New Roman"/>
          <w:color w:val="auto"/>
        </w:rPr>
        <w:instrText>ADDIN CSL_CITATION {"citationItems":[{"id":"ITEM-1","itemData":{"DOI":"10.1111/j.1365-2656.2011.01883.x","ISBN":"0021-8790","ISSN":"00218790","PMID":"21815890","abstract":"1. The study of plant-pollinator interactions in a network context is receiving increasing attention. This approach has helped to identify several emerging network patterns such as nestedness and modularity. However, most studies are based only on qualitative information, and some ecosystems, such as deserts and tropical forests, are underrepresented in these data sets. 2. We present an exhaustive analysis of the structure of a 4-year plant-pollinator network from the Monte desert in Argentina using qualitative and quantitative tools. We describe the structure of this network and evaluate sampling completeness using asymptotic species richness estimators. Our goal is to assess the extent to which the realized sampling effort allows for an accurate description of species interactions and to estimate the minimum number of additional censuses required to detect 90% of the interactions. We evaluated completeness of detection of the community-wide pollinator fauna, of the pollinator fauna associated with each plant species and of the plant-pollinator interactions. We also evaluated whether sampling completeness was influenced by plant characteristics, such as flower abundance, flower life span, number of interspecific links (degree) and selectiveness in the identity of their flower visitors, as well as sampling effort. 3. We found that this desert plant-pollinator network has a nested structure and that it exhibits modularity and high network-level generalization. 4. In spite of our high sampling effort, and although we sampled 80% of the pollinator fauna, we recorded only 55% of the interactions. Furthermore, although a 64% increase in sampling effort would suffice to detect 90% of the pollinator species, a fivefold increase in sampling effort would be necessary to detect 90% of the interactions. 5. Detection of interactions was incomplete for most plant species, particularly specialists with a long flowering season and high flower abundance, or generalists with short flowering span and scant flowers. Our results suggest that sampling of a network with the same effort for all plant species is inadequate to sample interactions. 6. Sampling the diversity of interactions is labour intensive, and most plant-pollinator networks published to date are likely to be undersampled. Our analysis allowed estimating the completeness of our sampling, the additional effort needed to detect most interactions and the plant traits that influence the detection of their interac…","author":[{"dropping-particle":"","family":"Chacoff","given":"Natacha P.","non-dropping-particle":"","parse-names":false,"suffix":""},{"dropping-particle":"","family":"Vázquez","given":"Diego P.","non-dropping-particle":"","parse-names":false,"suffix":""},{"dropping-particle":"","family":"Lomáscolo","given":"Silvia B.","non-dropping-particle":"","parse-names":false,"suffix":""},{"dropping-particle":"","family":"Stevani","given":"Erica L.","non-dropping-particle":"","parse-names":false,"suffix":""},{"dropping-particle":"","family":"Dorado","given":"Jimena","non-dropping-particle":"","parse-names":false,"suffix":""},{"dropping-particle":"","family":"Padrón","given":"Benigno","non-dropping-particle":"","parse-names":false,"suffix":""}],"container-title":"Journal of Animal Ecology","id":"ITEM-1","issue":"1","issued":{"date-parts":[["2012"]]},"page":"190-200","title":"Evaluating sampling completeness in a desert plant-pollinator network","type":"article-journal","volume":"81"},"uris":["http://www.mendeley.com/documents/?uuid=7a8cad7b-6757-4d45-825c-0d43f6689c08"]}],"mendeley":{"formattedCitation":"(Chacoff et al., 2012)","plainTextFormattedCitation":"(Chacoff et al., 2012)","previouslyFormattedCitation":"(Chacoff et al., 2012)"},"properties":{"noteIndex":0},"schema":"https://github.com/citation-style-language/schema/raw/master/csl-citation.json"}</w:instrText>
      </w:r>
      <w:r w:rsidR="0073529D">
        <w:rPr>
          <w:rFonts w:ascii="Times New Roman" w:hAnsi="Times New Roman" w:cs="Times New Roman"/>
          <w:color w:val="auto"/>
        </w:rPr>
        <w:fldChar w:fldCharType="separate"/>
      </w:r>
      <w:r w:rsidR="0073529D" w:rsidRPr="0073529D">
        <w:rPr>
          <w:rFonts w:ascii="Times New Roman" w:hAnsi="Times New Roman" w:cs="Times New Roman"/>
          <w:noProof/>
          <w:color w:val="auto"/>
        </w:rPr>
        <w:t>(Chacoff et al., 2012)</w:t>
      </w:r>
      <w:ins w:id="207" w:author="Molly Martin" w:date="2021-02-25T18:29:00Z">
        <w:r w:rsidR="0073529D">
          <w:rPr>
            <w:rFonts w:ascii="Times New Roman" w:hAnsi="Times New Roman" w:cs="Times New Roman"/>
            <w:color w:val="auto"/>
          </w:rPr>
          <w:fldChar w:fldCharType="end"/>
        </w:r>
      </w:ins>
      <w:ins w:id="208" w:author="Molly Martin" w:date="2021-02-25T08:16:00Z">
        <w:r w:rsidR="00210B23">
          <w:rPr>
            <w:rFonts w:ascii="Times New Roman" w:hAnsi="Times New Roman" w:cs="Times New Roman"/>
            <w:color w:val="auto"/>
          </w:rPr>
          <w:t>.</w:t>
        </w:r>
      </w:ins>
    </w:p>
    <w:p w14:paraId="5DC389D9" w14:textId="7C6714C4" w:rsidR="00F63E46" w:rsidRPr="00F63E46" w:rsidRDefault="00F63E46" w:rsidP="00F63E46">
      <w:pPr>
        <w:spacing w:line="480" w:lineRule="auto"/>
        <w:ind w:firstLine="720"/>
      </w:pPr>
      <w:moveToRangeStart w:id="209" w:author="Molly Martin" w:date="2020-10-12T11:03:00Z" w:name="move53393029"/>
      <w:moveTo w:id="210" w:author="Molly Martin" w:date="2020-10-12T11:03:00Z">
        <w:r>
          <w:rPr>
            <w:rFonts w:ascii="Times New Roman" w:hAnsi="Times New Roman" w:cs="Times New Roman"/>
            <w:color w:val="auto"/>
          </w:rPr>
          <w:t xml:space="preserve">We used a before-after control impact (BACI) analysis to study the changes in species richness, abundance, interaction network structure, and community composition as a result of fire </w:t>
        </w:r>
        <w:r>
          <w:fldChar w:fldCharType="begin" w:fldLock="1"/>
        </w:r>
        <w:r>
          <w:instrText>ADDIN CSL_CITATION {"citationItems":[{"id":"ITEM-1","itemData":{"abstract":"http://www.stat.sfu.ca/~cschwarz/CourseNotes","author":[{"dropping-particle":"","family":"Schwartz","given":"C.J.","non-dropping-particle":"","parse-names":false,"suffix":""}],"container-title":"Course Notes for Beginning and Intermediate Statistics.","id":"ITEM-1","issued":{"date-parts":[["2015"]]},"page":"614-705","title":"Analysis of BACI experiments","type":"article-journal"},"uris":["http://www.mendeley.com/documents/?uuid=cfb099a5-0c16-4a84-8d9c-468e8a20a8cc"]}],"mendeley":{"formattedCitation":"(Schwartz, 2015)","plainTextFormattedCitation":"(Schwartz, 2015)","previouslyFormattedCitation":"(Schwartz, 2015)"},"properties":{"noteIndex":0},"schema":"https://github.com/citation-style-language/schema/raw/master/csl-citation.json"}</w:instrText>
        </w:r>
        <w:r>
          <w:fldChar w:fldCharType="separate"/>
        </w:r>
        <w:r w:rsidRPr="0021559E">
          <w:rPr>
            <w:rFonts w:ascii="Times New Roman" w:hAnsi="Times New Roman" w:cs="Times New Roman"/>
            <w:noProof/>
            <w:color w:val="auto"/>
          </w:rPr>
          <w:t>(Schwartz, 2015)</w:t>
        </w:r>
        <w:r>
          <w:fldChar w:fldCharType="end"/>
        </w:r>
        <w:r>
          <w:rPr>
            <w:rFonts w:ascii="Times New Roman" w:hAnsi="Times New Roman" w:cs="Times New Roman"/>
            <w:color w:val="auto"/>
          </w:rPr>
          <w:t xml:space="preserve">. This BACI design controlled for the changes that all sites have experienced over the past 15-16 years and allowed us to focus on the impacts of wildfire on abundance, richness, and network structure purported to indicate community resistance: generality, </w:t>
        </w:r>
        <w:proofErr w:type="spellStart"/>
        <w:r>
          <w:rPr>
            <w:rFonts w:ascii="Times New Roman" w:hAnsi="Times New Roman" w:cs="Times New Roman"/>
            <w:color w:val="auto"/>
          </w:rPr>
          <w:t>nestedness</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connectance</w:t>
        </w:r>
        <w:proofErr w:type="spellEnd"/>
        <w:r>
          <w:rPr>
            <w:rFonts w:ascii="Times New Roman" w:hAnsi="Times New Roman" w:cs="Times New Roman"/>
            <w:color w:val="auto"/>
          </w:rPr>
          <w:t xml:space="preserve">, and modularity. </w:t>
        </w:r>
      </w:moveTo>
      <w:moveToRangeEnd w:id="209"/>
    </w:p>
    <w:p w14:paraId="64CC7DEB" w14:textId="3CE4179D" w:rsidR="00385E48" w:rsidRDefault="00601951">
      <w:pPr>
        <w:spacing w:line="480" w:lineRule="auto"/>
        <w:ind w:firstLine="720"/>
      </w:pPr>
      <w:r>
        <w:rPr>
          <w:rFonts w:ascii="Times New Roman" w:hAnsi="Times New Roman" w:cs="Times New Roman"/>
          <w:color w:val="auto"/>
        </w:rPr>
        <w:t xml:space="preserve">We constructed bipartite network graphs using the function </w:t>
      </w:r>
      <w:proofErr w:type="spellStart"/>
      <w:r>
        <w:rPr>
          <w:rFonts w:ascii="Times New Roman" w:hAnsi="Times New Roman" w:cs="Times New Roman"/>
          <w:color w:val="auto"/>
        </w:rPr>
        <w:t>plotweb</w:t>
      </w:r>
      <w:proofErr w:type="spellEnd"/>
      <w:r>
        <w:rPr>
          <w:rFonts w:ascii="Times New Roman" w:hAnsi="Times New Roman" w:cs="Times New Roman"/>
          <w:color w:val="auto"/>
        </w:rPr>
        <w:t xml:space="preserve"> in the bipartite package in R version 3.2.5 (</w:t>
      </w:r>
      <w:r>
        <w:fldChar w:fldCharType="begin" w:fldLock="1"/>
      </w:r>
      <w:r w:rsidR="00E066E1">
        <w:instrText>ADDIN CSL_CITATION {"citationItems":[{"id":"ITEM-1","itemData":{"author":[{"dropping-particle":"","family":"R Core Team","given":"","non-dropping-particle":"","parse-names":false,"suffix":""}],"id":"ITEM-1","issued":{"date-parts":[["2013"]]},"publisher":"R Foundation for Statistical Computing","publisher-place":"Vienna, Austria","title":"R: A language and environment for statistical computing","type":"article"},"uris":["http://www.mendeley.com/documents/?uuid=d1126bcd-22cf-44df-ab10-f9326583f944"]}],"mendeley":{"formattedCitation":"(R Core Team, 2013)","manualFormatting":"R Core Team 2013)","plainTextFormattedCitation":"(R Core Team, 2013)","previouslyFormattedCitation":"(R Core Team, 2013)"},"properties":{"noteIndex":0},"schema":"https://github.com/citation-style-language/schema/raw/master/csl-citation.json"}</w:instrText>
      </w:r>
      <w:r>
        <w:fldChar w:fldCharType="separate"/>
      </w:r>
      <w:bookmarkStart w:id="211" w:name="__Fieldmark__533_1723522526"/>
      <w:r>
        <w:rPr>
          <w:rFonts w:ascii="Times New Roman" w:hAnsi="Times New Roman" w:cs="Times New Roman"/>
          <w:noProof/>
          <w:color w:val="auto"/>
        </w:rPr>
        <w:t>R</w:t>
      </w:r>
      <w:bookmarkStart w:id="212" w:name="__Fieldmark__434_1216879420"/>
      <w:r>
        <w:rPr>
          <w:rFonts w:ascii="Times New Roman" w:hAnsi="Times New Roman" w:cs="Times New Roman"/>
          <w:noProof/>
          <w:color w:val="auto"/>
        </w:rPr>
        <w:t xml:space="preserve"> </w:t>
      </w:r>
      <w:bookmarkStart w:id="213" w:name="__Fieldmark__458_2319225449"/>
      <w:r>
        <w:rPr>
          <w:rFonts w:ascii="Times New Roman" w:hAnsi="Times New Roman" w:cs="Times New Roman"/>
          <w:noProof/>
          <w:color w:val="auto"/>
        </w:rPr>
        <w:t>C</w:t>
      </w:r>
      <w:bookmarkStart w:id="214" w:name="__Fieldmark__636_840106984"/>
      <w:r>
        <w:rPr>
          <w:rFonts w:ascii="Times New Roman" w:hAnsi="Times New Roman" w:cs="Times New Roman"/>
          <w:noProof/>
          <w:color w:val="auto"/>
        </w:rPr>
        <w:t>o</w:t>
      </w:r>
      <w:bookmarkStart w:id="215" w:name="__Fieldmark__546_345926733"/>
      <w:r>
        <w:rPr>
          <w:rFonts w:ascii="Times New Roman" w:hAnsi="Times New Roman" w:cs="Times New Roman"/>
          <w:noProof/>
          <w:color w:val="auto"/>
        </w:rPr>
        <w:t>r</w:t>
      </w:r>
      <w:bookmarkStart w:id="216" w:name="__Fieldmark__976_3211313464"/>
      <w:r>
        <w:rPr>
          <w:rFonts w:ascii="Times New Roman" w:hAnsi="Times New Roman" w:cs="Times New Roman"/>
          <w:noProof/>
          <w:color w:val="auto"/>
        </w:rPr>
        <w:t>e Team 2013)</w:t>
      </w:r>
      <w:r>
        <w:fldChar w:fldCharType="end"/>
      </w:r>
      <w:bookmarkEnd w:id="211"/>
      <w:bookmarkEnd w:id="212"/>
      <w:bookmarkEnd w:id="213"/>
      <w:bookmarkEnd w:id="214"/>
      <w:bookmarkEnd w:id="215"/>
      <w:bookmarkEnd w:id="216"/>
      <w:r>
        <w:rPr>
          <w:rFonts w:ascii="Times New Roman" w:hAnsi="Times New Roman" w:cs="Times New Roman"/>
          <w:color w:val="auto"/>
        </w:rPr>
        <w:t>, which display visits by bee species to plant species for each site and each year</w:t>
      </w:r>
      <w:del w:id="217" w:author="Molly Martin" w:date="2020-10-05T15:35:00Z">
        <w:r w:rsidDel="00445BF3">
          <w:rPr>
            <w:rFonts w:ascii="Times New Roman" w:hAnsi="Times New Roman" w:cs="Times New Roman"/>
            <w:color w:val="auto"/>
          </w:rPr>
          <w:delText xml:space="preserve"> (Figures 3, S1. Figure 3)</w:delText>
        </w:r>
      </w:del>
      <w:r>
        <w:rPr>
          <w:rFonts w:ascii="Times New Roman" w:hAnsi="Times New Roman" w:cs="Times New Roman"/>
          <w:color w:val="auto"/>
        </w:rPr>
        <w:t xml:space="preserve">. To evaluate the ways in which disturbance restructures communities and the networks they form, we evaluated a variety of community characteristics and key network metrics. We used the bipartite package to extract bee and plant abundance and </w:t>
      </w:r>
      <w:r>
        <w:rPr>
          <w:rFonts w:ascii="Times New Roman" w:hAnsi="Times New Roman" w:cs="Times New Roman"/>
          <w:color w:val="auto"/>
        </w:rPr>
        <w:lastRenderedPageBreak/>
        <w:t xml:space="preserve">species richness, generality, </w:t>
      </w:r>
      <w:proofErr w:type="spellStart"/>
      <w:r>
        <w:rPr>
          <w:rFonts w:ascii="Times New Roman" w:hAnsi="Times New Roman" w:cs="Times New Roman"/>
          <w:color w:val="auto"/>
        </w:rPr>
        <w:t>connectance</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nestedness</w:t>
      </w:r>
      <w:proofErr w:type="spellEnd"/>
      <w:r>
        <w:rPr>
          <w:rFonts w:ascii="Times New Roman" w:hAnsi="Times New Roman" w:cs="Times New Roman"/>
          <w:color w:val="auto"/>
        </w:rPr>
        <w:t xml:space="preserve">, and modularity for each site and a BACI design to isolate the effects of disturbance. </w:t>
      </w:r>
    </w:p>
    <w:p w14:paraId="1407957D" w14:textId="3F22527D" w:rsidR="00385E48" w:rsidRDefault="00601951">
      <w:pPr>
        <w:spacing w:line="480" w:lineRule="auto"/>
        <w:ind w:firstLine="720"/>
      </w:pPr>
      <w:r>
        <w:rPr>
          <w:rFonts w:ascii="Times New Roman" w:hAnsi="Times New Roman" w:cs="Times New Roman"/>
          <w:color w:val="auto"/>
        </w:rPr>
        <w:t>We began analyzing changes in the bee community by comparing bee abundance, bee species richness, nesting strategy (above vs. below ground), and foraging strategy (</w:t>
      </w:r>
      <w:proofErr w:type="spellStart"/>
      <w:r>
        <w:rPr>
          <w:rFonts w:ascii="Times New Roman" w:hAnsi="Times New Roman" w:cs="Times New Roman"/>
          <w:color w:val="auto"/>
        </w:rPr>
        <w:t>polylectic</w:t>
      </w:r>
      <w:proofErr w:type="spellEnd"/>
      <w:r>
        <w:rPr>
          <w:rFonts w:ascii="Times New Roman" w:hAnsi="Times New Roman" w:cs="Times New Roman"/>
          <w:color w:val="auto"/>
        </w:rPr>
        <w:t xml:space="preserve"> vs. oligolectic)</w:t>
      </w:r>
      <w:r w:rsidR="00096816">
        <w:rPr>
          <w:rFonts w:ascii="Times New Roman" w:hAnsi="Times New Roman" w:cs="Times New Roman"/>
          <w:color w:val="auto"/>
        </w:rPr>
        <w:t xml:space="preserve">. </w:t>
      </w:r>
      <w:ins w:id="218" w:author="Molly Martin" w:date="2020-12-16T14:13:00Z">
        <w:r w:rsidR="0003054F">
          <w:rPr>
            <w:rFonts w:ascii="Times New Roman" w:hAnsi="Times New Roman" w:cs="Times New Roman"/>
            <w:color w:val="auto"/>
          </w:rPr>
          <w:t xml:space="preserve">Trait data were compiled by an NCEAS working group </w:t>
        </w:r>
      </w:ins>
      <w:ins w:id="219" w:author="Molly Martin" w:date="2020-12-16T14:15:00Z">
        <w:r w:rsidR="0003054F">
          <w:rPr>
            <w:rFonts w:ascii="Times New Roman" w:hAnsi="Times New Roman" w:cs="Times New Roman"/>
            <w:color w:val="auto"/>
          </w:rPr>
          <w:fldChar w:fldCharType="begin" w:fldLock="1"/>
        </w:r>
      </w:ins>
      <w:r w:rsidR="00157B7D">
        <w:rPr>
          <w:rFonts w:ascii="Times New Roman" w:hAnsi="Times New Roman" w:cs="Times New Roman"/>
          <w:color w:val="auto"/>
        </w:rPr>
        <w:instrText>ADDIN CSL_CITATION {"citationItems":[{"id":"ITEM-1","itemData":{"DOI":"10.1016/j.biocon.2010.03.024","ISBN":"0006-3207","ISSN":"00063207","abstract":"The ability to predict the responses of ecological communities and individual species to human-induced environmental change remains a key issue for ecologists and conservation managers alike. Responses are often variable among species within groups making general predictions difficult. One option is to include ecological trait information that might help to disentangle patterns of response and also provide greater understanding of how particular traits link whole clades to their environment. Although this \"trait-guild\" approach has been used for single disturbances, the importance of particular traits on general responses to multiple disturbances has not been explored. We used a mixed model analysis of 19 data sets from throughout the world to test the effect of ecological and life-history traits on the responses of bee species to different types of anthropogenic environmental change. These changes included habitat loss, fragmentation, agricultural intensification, pesticides and fire. Individual traits significantly affected bee species responses to different disturbances and several traits were broadly predictive among multiple disturbances. The location of nests - above vs. below ground - significantly affected response to habitat loss, agricultural intensification, tillage regime (within agriculture) and fire. Species that nested above ground were on average more negatively affected by isolation from natural habitat and intensive agricultural land use than were species nesting below ground. In contrast below-ground-nesting species were more negatively affected by tilling than were above-ground nesters. The response of different nesting guilds to fire depended on the time since the burn. Social bee species were more strongly affected by isolation from natural habitat and pesticides than were solitary bee species. Surprisingly, body size did not consistently affect species responses, despite its importance in determining many aspects of individuals' interaction with their environment. Although synergistic interactions among traits remain to be explored, individual traits can be useful in predicting and understanding responses of related species to global change. © 2010 Elsevier Ltd.","author":[{"dropping-particle":"","family":"Williams","given":"Neal M.","non-dropping-particle":"","parse-names":false,"suffix":""},{"dropping-particle":"","family":"Crone","given":"Elizabeth E.","non-dropping-particle":"","parse-names":false,"suffix":""},{"dropping-particle":"","family":"Roulston","given":"T'ai H.","non-dropping-particle":"","parse-names":false,"suffix":""},{"dropping-particle":"","family":"Minckley","given":"Robert L.","non-dropping-particle":"","parse-names":false,"suffix":""},{"dropping-particle":"","family":"Packer","given":"Laurence","non-dropping-particle":"","parse-names":false,"suffix":""},{"dropping-particle":"","family":"Potts","given":"Simon G.","non-dropping-particle":"","parse-names":false,"suffix":""}],"container-title":"Biological Conservation","id":"ITEM-1","issue":"143","issued":{"date-parts":[["2010"]]},"page":"2280-2291","publisher":"Elsevier Ltd","title":"Ecological and life-history traits predict bee species responses to environmental disturbances","type":"article-journal"},"uris":["http://www.mendeley.com/documents/?uuid=064860e4-c572-403b-b3a4-3d248e240893"]}],"mendeley":{"formattedCitation":"(Williams et al., 2010)","plainTextFormattedCitation":"(Williams et al., 2010)","previouslyFormattedCitation":"(Williams et al., 2010)"},"properties":{"noteIndex":0},"schema":"https://github.com/citation-style-language/schema/raw/master/csl-citation.json"}</w:instrText>
      </w:r>
      <w:r w:rsidR="0003054F">
        <w:rPr>
          <w:rFonts w:ascii="Times New Roman" w:hAnsi="Times New Roman" w:cs="Times New Roman"/>
          <w:color w:val="auto"/>
        </w:rPr>
        <w:fldChar w:fldCharType="separate"/>
      </w:r>
      <w:r w:rsidR="0003054F" w:rsidRPr="0003054F">
        <w:rPr>
          <w:rFonts w:ascii="Times New Roman" w:hAnsi="Times New Roman" w:cs="Times New Roman"/>
          <w:noProof/>
          <w:color w:val="auto"/>
        </w:rPr>
        <w:t>(Williams et al., 2010)</w:t>
      </w:r>
      <w:ins w:id="220" w:author="Molly Martin" w:date="2020-12-16T14:15:00Z">
        <w:r w:rsidR="0003054F">
          <w:rPr>
            <w:rFonts w:ascii="Times New Roman" w:hAnsi="Times New Roman" w:cs="Times New Roman"/>
            <w:color w:val="auto"/>
          </w:rPr>
          <w:fldChar w:fldCharType="end"/>
        </w:r>
      </w:ins>
      <w:ins w:id="221" w:author="Molly Martin" w:date="2020-12-16T14:13:00Z">
        <w:r w:rsidR="0003054F">
          <w:rPr>
            <w:rFonts w:ascii="Times New Roman" w:hAnsi="Times New Roman" w:cs="Times New Roman"/>
            <w:color w:val="auto"/>
          </w:rPr>
          <w:t xml:space="preserve">. Data for bees missing from that data set was taken from </w:t>
        </w:r>
        <w:proofErr w:type="spellStart"/>
        <w:r w:rsidR="0003054F">
          <w:rPr>
            <w:rFonts w:ascii="Times New Roman" w:hAnsi="Times New Roman" w:cs="Times New Roman"/>
            <w:color w:val="auto"/>
          </w:rPr>
          <w:t>Moldenke</w:t>
        </w:r>
        <w:proofErr w:type="spellEnd"/>
        <w:r w:rsidR="0003054F">
          <w:rPr>
            <w:rFonts w:ascii="Times New Roman" w:hAnsi="Times New Roman" w:cs="Times New Roman"/>
            <w:color w:val="auto"/>
          </w:rPr>
          <w:t xml:space="preserve"> and Neff 1974</w:t>
        </w:r>
      </w:ins>
      <w:ins w:id="222" w:author="Molly Martin" w:date="2020-12-16T14:14:00Z">
        <w:r w:rsidR="0003054F">
          <w:rPr>
            <w:rFonts w:ascii="Times New Roman" w:hAnsi="Times New Roman" w:cs="Times New Roman"/>
            <w:color w:val="auto"/>
          </w:rPr>
          <w:t xml:space="preserve"> </w:t>
        </w:r>
        <w:r w:rsidR="0003054F">
          <w:rPr>
            <w:rFonts w:ascii="Times New Roman" w:hAnsi="Times New Roman" w:cs="Times New Roman"/>
            <w:color w:val="auto"/>
          </w:rPr>
          <w:fldChar w:fldCharType="begin" w:fldLock="1"/>
        </w:r>
      </w:ins>
      <w:r w:rsidR="0003054F">
        <w:rPr>
          <w:rFonts w:ascii="Times New Roman" w:hAnsi="Times New Roman" w:cs="Times New Roman"/>
          <w:color w:val="auto"/>
        </w:rPr>
        <w:instrText>ADDIN CSL_CITATION {"citationItems":[{"id":"ITEM-1","itemData":{"author":[{"dropping-particle":"","family":"Moldenke","given":"Andrew R.","non-dropping-particle":"","parse-names":false,"suffix":""},{"dropping-particle":"","family":"Neff","given":"John L.","non-dropping-particle":"","parse-names":false,"suffix":""}],"container-title":"Origin and Structure of Ecosystems","id":"ITEM-1","issued":{"date-parts":[["1974"]]},"title":"The bees of California, a catalogue with special reference to pollination and ecological research","type":"article-journal","volume":"245"},"uris":["http://www.mendeley.com/documents/?uuid=ef5882be-efde-4ac0-b64d-44dc6bb8ab80"]}],"mendeley":{"formattedCitation":"(Moldenke &amp; Neff, 1974)","plainTextFormattedCitation":"(Moldenke &amp; Neff, 1974)","previouslyFormattedCitation":"(Moldenke &amp; Neff, 1974)"},"properties":{"noteIndex":0},"schema":"https://github.com/citation-style-language/schema/raw/master/csl-citation.json"}</w:instrText>
      </w:r>
      <w:r w:rsidR="0003054F">
        <w:rPr>
          <w:rFonts w:ascii="Times New Roman" w:hAnsi="Times New Roman" w:cs="Times New Roman"/>
          <w:color w:val="auto"/>
        </w:rPr>
        <w:fldChar w:fldCharType="separate"/>
      </w:r>
      <w:r w:rsidR="0003054F" w:rsidRPr="0003054F">
        <w:rPr>
          <w:rFonts w:ascii="Times New Roman" w:hAnsi="Times New Roman" w:cs="Times New Roman"/>
          <w:noProof/>
          <w:color w:val="auto"/>
        </w:rPr>
        <w:t>(Moldenke &amp; Neff, 1974)</w:t>
      </w:r>
      <w:ins w:id="223" w:author="Molly Martin" w:date="2020-12-16T14:14:00Z">
        <w:r w:rsidR="0003054F">
          <w:rPr>
            <w:rFonts w:ascii="Times New Roman" w:hAnsi="Times New Roman" w:cs="Times New Roman"/>
            <w:color w:val="auto"/>
          </w:rPr>
          <w:fldChar w:fldCharType="end"/>
        </w:r>
      </w:ins>
      <w:ins w:id="224" w:author="Molly Martin" w:date="2020-12-16T14:13:00Z">
        <w:r w:rsidR="0003054F">
          <w:rPr>
            <w:rFonts w:ascii="Times New Roman" w:hAnsi="Times New Roman" w:cs="Times New Roman"/>
            <w:color w:val="auto"/>
          </w:rPr>
          <w:t xml:space="preserve">. </w:t>
        </w:r>
      </w:ins>
      <w:r w:rsidR="00096816">
        <w:rPr>
          <w:rFonts w:ascii="Times New Roman" w:hAnsi="Times New Roman" w:cs="Times New Roman"/>
          <w:color w:val="auto"/>
        </w:rPr>
        <w:t>We</w:t>
      </w:r>
      <w:r>
        <w:rPr>
          <w:rFonts w:ascii="Times New Roman" w:hAnsi="Times New Roman" w:cs="Times New Roman"/>
          <w:color w:val="auto"/>
        </w:rPr>
        <w:t xml:space="preserve"> calculat</w:t>
      </w:r>
      <w:r w:rsidR="00096816">
        <w:rPr>
          <w:rFonts w:ascii="Times New Roman" w:hAnsi="Times New Roman" w:cs="Times New Roman"/>
          <w:color w:val="auto"/>
        </w:rPr>
        <w:t>ed</w:t>
      </w:r>
      <w:r>
        <w:rPr>
          <w:rFonts w:ascii="Times New Roman" w:hAnsi="Times New Roman" w:cs="Times New Roman"/>
          <w:color w:val="auto"/>
        </w:rPr>
        <w:t xml:space="preserve"> the differences between the mean abundances in the before and after sites for each year and analyzing the differences from before to after using a t-test (</w:t>
      </w:r>
      <w:r>
        <w:fldChar w:fldCharType="begin" w:fldLock="1"/>
      </w:r>
      <w:r w:rsidR="00E066E1">
        <w:instrText>ADDIN CSL_CITATION {"citationItems":[{"id":"ITEM-1","itemData":{"DOI":"10.2307/1939815","ISSN":"00129658","abstract":"A recent monograph by Hurlbert raised several problems concerning the appropriate design of sampling programs to assess the impact upon the abundance of biological populations of, for example, the discharge of effluents into an aquatic ecosystem at a single point. Key to the resolution of these issues is the correct identification of the statistical parameter of interest, which is the mean of the underlying probabilistic \"process\" that produces the abundance, rather than the actual abundance itself. We describe an appropriate sampling scheme designed to detect the effect of the discharge upon this underlying mean. Although not guaranteed to be universally applicable, the design should meet Hurlbert's objections in many cases. Detection of the effect of the discharge is achieved by testing whether the difference between abundances at a control site and an impact site changes once the discharge begins. This requires taking samples, replicated in time, Before the discharge begins and After it has begun, at b...","author":[{"dropping-particle":"","family":"Stewart-Oaten","given":"A.","non-dropping-particle":"","parse-names":false,"suffix":""},{"dropping-particle":"","family":"Murdoch","given":"W. W.","non-dropping-particle":"","parse-names":false,"suffix":""},{"dropping-particle":"","family":"Parker","given":"K. R.","non-dropping-particle":"","parse-names":false,"suffix":""}],"container-title":"Ecology","id":"ITEM-1","issued":{"date-parts":[["1986"]]},"title":"Environmental impact assessment: 'pseudoreplication' in time?","type":"article-journal"},"uris":["http://www.mendeley.com/documents/?uuid=ba821ec4-efae-458b-ac47-e07b652be7be","http://www.mendeley.com/documents/?uuid=f19da880-8a60-409e-9eb3-780799810cd9"]}],"mendeley":{"formattedCitation":"(Stewart-Oaten, Murdoch, &amp; Parker, 1986)","manualFormatting":"Stewart-Oaten et al. 1986)","plainTextFormattedCitation":"(Stewart-Oaten, Murdoch, &amp; Parker, 1986)","previouslyFormattedCitation":"(Stewart-Oaten, Murdoch, &amp; Parker, 1986)"},"properties":{"noteIndex":0},"schema":"https://github.com/citation-style-language/schema/raw/master/csl-citation.json"}</w:instrText>
      </w:r>
      <w:r>
        <w:fldChar w:fldCharType="separate"/>
      </w:r>
      <w:bookmarkStart w:id="225" w:name="__Fieldmark__558_1723522526"/>
      <w:r>
        <w:rPr>
          <w:rFonts w:ascii="Times New Roman" w:hAnsi="Times New Roman" w:cs="Times New Roman"/>
          <w:noProof/>
          <w:color w:val="auto"/>
        </w:rPr>
        <w:t>S</w:t>
      </w:r>
      <w:bookmarkStart w:id="226" w:name="__Fieldmark__455_1216879420"/>
      <w:r>
        <w:rPr>
          <w:rFonts w:ascii="Times New Roman" w:hAnsi="Times New Roman" w:cs="Times New Roman"/>
          <w:noProof/>
          <w:color w:val="auto"/>
        </w:rPr>
        <w:t>t</w:t>
      </w:r>
      <w:bookmarkStart w:id="227" w:name="__Fieldmark__481_2319225449"/>
      <w:r>
        <w:rPr>
          <w:rFonts w:ascii="Times New Roman" w:hAnsi="Times New Roman" w:cs="Times New Roman"/>
          <w:noProof/>
          <w:color w:val="auto"/>
        </w:rPr>
        <w:t>e</w:t>
      </w:r>
      <w:bookmarkStart w:id="228" w:name="__Fieldmark__652_840106984"/>
      <w:r>
        <w:rPr>
          <w:rFonts w:ascii="Times New Roman" w:hAnsi="Times New Roman" w:cs="Times New Roman"/>
          <w:noProof/>
          <w:color w:val="auto"/>
        </w:rPr>
        <w:t>w</w:t>
      </w:r>
      <w:bookmarkStart w:id="229" w:name="__Fieldmark__570_345926733"/>
      <w:r>
        <w:rPr>
          <w:rFonts w:ascii="Times New Roman" w:hAnsi="Times New Roman" w:cs="Times New Roman"/>
          <w:noProof/>
          <w:color w:val="auto"/>
        </w:rPr>
        <w:t>a</w:t>
      </w:r>
      <w:bookmarkStart w:id="230" w:name="__Fieldmark__993_3211313464"/>
      <w:r>
        <w:rPr>
          <w:rFonts w:ascii="Times New Roman" w:hAnsi="Times New Roman" w:cs="Times New Roman"/>
          <w:noProof/>
          <w:color w:val="auto"/>
        </w:rPr>
        <w:t>rt-Oaten et al. 1986)</w:t>
      </w:r>
      <w:r>
        <w:fldChar w:fldCharType="end"/>
      </w:r>
      <w:bookmarkEnd w:id="225"/>
      <w:bookmarkEnd w:id="226"/>
      <w:bookmarkEnd w:id="227"/>
      <w:bookmarkEnd w:id="228"/>
      <w:bookmarkEnd w:id="229"/>
      <w:bookmarkEnd w:id="230"/>
      <w:r>
        <w:rPr>
          <w:rFonts w:ascii="Times New Roman" w:hAnsi="Times New Roman" w:cs="Times New Roman"/>
          <w:color w:val="auto"/>
        </w:rPr>
        <w:t xml:space="preserve">. </w:t>
      </w:r>
    </w:p>
    <w:p w14:paraId="01FE8C38" w14:textId="1AA8C90E" w:rsidR="00385E48" w:rsidRDefault="00601951">
      <w:pPr>
        <w:spacing w:line="480" w:lineRule="auto"/>
        <w:ind w:firstLine="720"/>
      </w:pPr>
      <w:r>
        <w:rPr>
          <w:rFonts w:ascii="Times New Roman" w:hAnsi="Times New Roman" w:cs="Times New Roman"/>
          <w:color w:val="auto"/>
        </w:rPr>
        <w:t>We also looked at how the species composition of the bee communities changed over time and as a result of fire by using non-metric multidimensional scaling (NMDS) to compare the compositional distances between sites using the vegan package in R (</w:t>
      </w:r>
      <w:r>
        <w:fldChar w:fldCharType="begin" w:fldLock="1"/>
      </w:r>
      <w:r w:rsidR="00E066E1">
        <w:instrText>ADDIN CSL_CITATION {"citationItems":[{"id":"ITEM-1","itemData":{"author":[{"dropping-particle":"","family":"R Core Team","given":"","non-dropping-particle":"","parse-names":false,"suffix":""}],"id":"ITEM-1","issued":{"date-parts":[["2013"]]},"publisher":"R Foundation for Statistical Computing","publisher-place":"Vienna, Austria","title":"R: A language and environment for statistical computing","type":"article"},"uris":["http://www.mendeley.com/documents/?uuid=d1126bcd-22cf-44df-ab10-f9326583f944"]}],"mendeley":{"formattedCitation":"(R Core Team, 2013)","manualFormatting":"R Core Team 2013)","plainTextFormattedCitation":"(R Core Team, 2013)","previouslyFormattedCitation":"(R Core Team, 2013)"},"properties":{"noteIndex":0},"schema":"https://github.com/citation-style-language/schema/raw/master/csl-citation.json"}</w:instrText>
      </w:r>
      <w:r>
        <w:fldChar w:fldCharType="separate"/>
      </w:r>
      <w:bookmarkStart w:id="231" w:name="__Fieldmark__583_1723522526"/>
      <w:r>
        <w:rPr>
          <w:rFonts w:ascii="Times New Roman" w:hAnsi="Times New Roman" w:cs="Times New Roman"/>
          <w:noProof/>
          <w:color w:val="auto"/>
        </w:rPr>
        <w:t>R</w:t>
      </w:r>
      <w:bookmarkStart w:id="232" w:name="__Fieldmark__476_1216879420"/>
      <w:r>
        <w:rPr>
          <w:rFonts w:ascii="Times New Roman" w:hAnsi="Times New Roman" w:cs="Times New Roman"/>
          <w:noProof/>
          <w:color w:val="auto"/>
        </w:rPr>
        <w:t xml:space="preserve"> </w:t>
      </w:r>
      <w:bookmarkStart w:id="233" w:name="__Fieldmark__498_2319225449"/>
      <w:r>
        <w:rPr>
          <w:rFonts w:ascii="Times New Roman" w:hAnsi="Times New Roman" w:cs="Times New Roman"/>
          <w:noProof/>
          <w:color w:val="auto"/>
        </w:rPr>
        <w:t>C</w:t>
      </w:r>
      <w:bookmarkStart w:id="234" w:name="__Fieldmark__665_840106984"/>
      <w:r>
        <w:rPr>
          <w:rFonts w:ascii="Times New Roman" w:hAnsi="Times New Roman" w:cs="Times New Roman"/>
          <w:noProof/>
          <w:color w:val="auto"/>
        </w:rPr>
        <w:t>o</w:t>
      </w:r>
      <w:bookmarkStart w:id="235" w:name="__Fieldmark__583_345926733"/>
      <w:r>
        <w:rPr>
          <w:rFonts w:ascii="Times New Roman" w:hAnsi="Times New Roman" w:cs="Times New Roman"/>
          <w:noProof/>
          <w:color w:val="auto"/>
        </w:rPr>
        <w:t>r</w:t>
      </w:r>
      <w:bookmarkStart w:id="236" w:name="__Fieldmark__1007_3211313464"/>
      <w:r>
        <w:rPr>
          <w:rFonts w:ascii="Times New Roman" w:hAnsi="Times New Roman" w:cs="Times New Roman"/>
          <w:noProof/>
          <w:color w:val="auto"/>
        </w:rPr>
        <w:t>e Team 2013)</w:t>
      </w:r>
      <w:r>
        <w:fldChar w:fldCharType="end"/>
      </w:r>
      <w:bookmarkEnd w:id="231"/>
      <w:bookmarkEnd w:id="232"/>
      <w:bookmarkEnd w:id="233"/>
      <w:bookmarkEnd w:id="234"/>
      <w:bookmarkEnd w:id="235"/>
      <w:bookmarkEnd w:id="236"/>
      <w:r>
        <w:rPr>
          <w:rFonts w:ascii="Times New Roman" w:hAnsi="Times New Roman" w:cs="Times New Roman"/>
          <w:color w:val="auto"/>
        </w:rPr>
        <w:t xml:space="preserve">. </w:t>
      </w:r>
      <w:ins w:id="237" w:author="Molly Martin" w:date="2020-10-12T11:09:00Z">
        <w:r w:rsidR="000D4226">
          <w:rPr>
            <w:rFonts w:ascii="Times New Roman" w:hAnsi="Times New Roman" w:cs="Times New Roman"/>
            <w:color w:val="auto"/>
          </w:rPr>
          <w:t xml:space="preserve">We used the Bray-Curtis dissimilarity index to perform the NMDS. </w:t>
        </w:r>
      </w:ins>
      <w:r>
        <w:rPr>
          <w:rFonts w:ascii="Times New Roman" w:hAnsi="Times New Roman" w:cs="Times New Roman"/>
          <w:color w:val="auto"/>
        </w:rPr>
        <w:t>We then ran a permutational multivariate analysis of variance (</w:t>
      </w:r>
      <w:proofErr w:type="spellStart"/>
      <w:r>
        <w:rPr>
          <w:rFonts w:ascii="Times New Roman" w:hAnsi="Times New Roman" w:cs="Times New Roman"/>
          <w:color w:val="auto"/>
        </w:rPr>
        <w:t>permanova</w:t>
      </w:r>
      <w:proofErr w:type="spellEnd"/>
      <w:r>
        <w:rPr>
          <w:rFonts w:ascii="Times New Roman" w:hAnsi="Times New Roman" w:cs="Times New Roman"/>
          <w:color w:val="auto"/>
        </w:rPr>
        <w:t>) on these dissimilarities to determine whether the communities differed based on period (before, after), impact (burned, unburned), or the interaction between the two. Sites were nested within impact and year was nest</w:t>
      </w:r>
      <w:r w:rsidR="00096816">
        <w:rPr>
          <w:rFonts w:ascii="Times New Roman" w:hAnsi="Times New Roman" w:cs="Times New Roman"/>
          <w:color w:val="auto"/>
        </w:rPr>
        <w:t>ed</w:t>
      </w:r>
      <w:r>
        <w:rPr>
          <w:rFonts w:ascii="Times New Roman" w:hAnsi="Times New Roman" w:cs="Times New Roman"/>
          <w:color w:val="auto"/>
        </w:rPr>
        <w:t xml:space="preserve"> within period.</w:t>
      </w:r>
      <w:del w:id="238" w:author="Molly Martin" w:date="2020-10-05T15:37:00Z">
        <w:r w:rsidDel="0093526C">
          <w:rPr>
            <w:rFonts w:ascii="Times New Roman" w:hAnsi="Times New Roman" w:cs="Times New Roman"/>
            <w:color w:val="auto"/>
          </w:rPr>
          <w:delText xml:space="preserve"> </w:delText>
        </w:r>
        <w:r w:rsidDel="0093526C">
          <w:rPr>
            <w:rFonts w:ascii="Times New Roman" w:eastAsia="Times New Roman" w:hAnsi="Times New Roman" w:cs="Times New Roman"/>
            <w:color w:val="auto"/>
          </w:rPr>
          <w:delText>We estimated similarity percentages using SIMPER to examine the contribution of each species to the dissimilarity among communities in different periods and impacts (Clarke 1993, Warton et al 2012)</w:delText>
        </w:r>
        <w:r w:rsidDel="0093526C">
          <w:rPr>
            <w:rFonts w:ascii="Times New Roman" w:hAnsi="Times New Roman" w:cs="Times New Roman"/>
            <w:color w:val="auto"/>
          </w:rPr>
          <w:delText xml:space="preserve">. </w:delText>
        </w:r>
      </w:del>
    </w:p>
    <w:p w14:paraId="04D0D878" w14:textId="39F83737"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 xml:space="preserve">To address changes in network characteristics, we compared the </w:t>
      </w:r>
      <w:r w:rsidR="00340825">
        <w:rPr>
          <w:rFonts w:ascii="Times New Roman" w:hAnsi="Times New Roman" w:cs="Times New Roman"/>
          <w:color w:val="auto"/>
        </w:rPr>
        <w:t xml:space="preserve">bipartite plant-pollinator networks and associated network metrics of generality, </w:t>
      </w:r>
      <w:proofErr w:type="spellStart"/>
      <w:r w:rsidR="00340825">
        <w:rPr>
          <w:rFonts w:ascii="Times New Roman" w:hAnsi="Times New Roman" w:cs="Times New Roman"/>
          <w:color w:val="auto"/>
        </w:rPr>
        <w:t>nestedness</w:t>
      </w:r>
      <w:proofErr w:type="spellEnd"/>
      <w:r w:rsidR="00340825">
        <w:rPr>
          <w:rFonts w:ascii="Times New Roman" w:hAnsi="Times New Roman" w:cs="Times New Roman"/>
          <w:color w:val="auto"/>
        </w:rPr>
        <w:t xml:space="preserve">, </w:t>
      </w:r>
      <w:proofErr w:type="spellStart"/>
      <w:r w:rsidR="00340825">
        <w:rPr>
          <w:rFonts w:ascii="Times New Roman" w:hAnsi="Times New Roman" w:cs="Times New Roman"/>
          <w:color w:val="auto"/>
        </w:rPr>
        <w:t>connectance</w:t>
      </w:r>
      <w:proofErr w:type="spellEnd"/>
      <w:r w:rsidR="00340825">
        <w:rPr>
          <w:rFonts w:ascii="Times New Roman" w:hAnsi="Times New Roman" w:cs="Times New Roman"/>
          <w:color w:val="auto"/>
        </w:rPr>
        <w:t xml:space="preserve"> (both unweighted and weighted), and modularity </w:t>
      </w:r>
      <w:r>
        <w:rPr>
          <w:rFonts w:ascii="Times New Roman" w:hAnsi="Times New Roman" w:cs="Times New Roman"/>
          <w:color w:val="auto"/>
        </w:rPr>
        <w:t xml:space="preserve">estimated </w:t>
      </w:r>
      <w:r w:rsidR="00340825">
        <w:rPr>
          <w:rFonts w:ascii="Times New Roman" w:hAnsi="Times New Roman" w:cs="Times New Roman"/>
          <w:color w:val="auto"/>
        </w:rPr>
        <w:t>for each site in each year</w:t>
      </w:r>
      <w:r>
        <w:rPr>
          <w:rFonts w:ascii="Times New Roman" w:hAnsi="Times New Roman" w:cs="Times New Roman"/>
          <w:color w:val="auto"/>
        </w:rPr>
        <w:t xml:space="preserve"> using</w:t>
      </w:r>
      <w:r w:rsidR="00340825">
        <w:rPr>
          <w:rFonts w:ascii="Times New Roman" w:hAnsi="Times New Roman" w:cs="Times New Roman"/>
          <w:color w:val="auto"/>
        </w:rPr>
        <w:t xml:space="preserve"> the same</w:t>
      </w:r>
      <w:r>
        <w:rPr>
          <w:rFonts w:ascii="Times New Roman" w:hAnsi="Times New Roman" w:cs="Times New Roman"/>
          <w:color w:val="auto"/>
        </w:rPr>
        <w:t xml:space="preserve"> BACI analysis. All metrics were calculated with the network level function in the bipartite package of R. </w:t>
      </w:r>
    </w:p>
    <w:p w14:paraId="5B0D201A" w14:textId="5140E6E1" w:rsidR="00385E48" w:rsidRDefault="00601951">
      <w:pPr>
        <w:spacing w:line="480" w:lineRule="auto"/>
        <w:ind w:firstLine="720"/>
      </w:pPr>
      <w:r>
        <w:rPr>
          <w:rFonts w:ascii="Times New Roman" w:hAnsi="Times New Roman" w:cs="Times New Roman"/>
          <w:color w:val="auto"/>
        </w:rPr>
        <w:t xml:space="preserve">To analyze whether baseline values of network metrics predict resistance, we compared initial values to changes in bee abundance, bee species richness, and plant species richness </w:t>
      </w:r>
      <w:r>
        <w:rPr>
          <w:rFonts w:ascii="Times New Roman" w:hAnsi="Times New Roman" w:cs="Times New Roman"/>
          <w:color w:val="auto"/>
        </w:rPr>
        <w:lastRenderedPageBreak/>
        <w:t xml:space="preserve">between the baseline data and 2018 data at sites that burned by fitting linear models. We measured resistance as the magnitude of change in bee abundance and species richness and change in </w:t>
      </w:r>
      <w:del w:id="239" w:author="Molly Martin" w:date="2020-10-12T11:12:00Z">
        <w:r w:rsidDel="00734C56">
          <w:rPr>
            <w:rFonts w:ascii="Times New Roman" w:hAnsi="Times New Roman" w:cs="Times New Roman"/>
            <w:color w:val="auto"/>
          </w:rPr>
          <w:delText xml:space="preserve">the structure of the bipartite network </w:delText>
        </w:r>
      </w:del>
      <w:ins w:id="240" w:author="Molly Martin" w:date="2020-10-12T11:12:00Z">
        <w:r w:rsidR="00734C56">
          <w:rPr>
            <w:rFonts w:ascii="Times New Roman" w:hAnsi="Times New Roman" w:cs="Times New Roman"/>
            <w:color w:val="auto"/>
          </w:rPr>
          <w:t xml:space="preserve">network properties </w:t>
        </w:r>
      </w:ins>
      <w:r>
        <w:rPr>
          <w:rFonts w:ascii="Times New Roman" w:hAnsi="Times New Roman" w:cs="Times New Roman"/>
          <w:color w:val="auto"/>
        </w:rPr>
        <w:t>following disturbance, with the most resistant communities changing the least (</w:t>
      </w:r>
      <w:r>
        <w:fldChar w:fldCharType="begin" w:fldLock="1"/>
      </w:r>
      <w:r w:rsidR="00E066E1">
        <w:instrText>ADDIN CSL_CITATION {"citationItems":[{"id":"ITEM-1","itemData":{"DOI":"10.1016/j.tree.2015.07.008","ISSN":"01695347","abstract":"Confronted with increasing anthropogenic change, conservation in the 21st century requires a sound understanding of how ecological systems change during disturbance. We highlight the benefits of recognizing two distinct components of change in an ecological unit (i.e., ecosystem, community, population): 'resistance', the ability to withstand disturbance; and 'resilience', the capacity to recover following disturbance. By adopting a 'resistance-resilience' framework, important insights for conservation can be gained into: (i) the key role of resistance in response to persistent disturbance, (ii) the intrinsic attributes of an ecological unit associated with resistance and resilience, (iii) the extrinsic environmental factors that influence resistance and resilience, (iv) mechanisms that confer resistance and resilience, (v) the post-disturbance status of an ecological unit, (vi) the nature of long-term ecological changes, and (vii) policy-relevant ways of communicating the ecological impacts of disturbance processes.","author":[{"dropping-particle":"","family":"Nimmo","given":"D. G.","non-dropping-particle":"","parse-names":false,"suffix":""},{"dropping-particle":"","family":"Nally","given":"R.","non-dropping-particle":"Mac","parse-names":false,"suffix":""},{"dropping-particle":"","family":"Cunningham","given":"S. C.","non-dropping-particle":"","parse-names":false,"suffix":""},{"dropping-particle":"","family":"Haslem","given":"A.","non-dropping-particle":"","parse-names":false,"suffix":""},{"dropping-particle":"","family":"Bennett","given":"A. F.","non-dropping-particle":"","parse-names":false,"suffix":""}],"container-title":"Trends in Ecology and Evolution","id":"ITEM-1","issued":{"date-parts":[["2015"]]},"title":"Vive la résistance: Reviving resistance for 21st century conservation","type":"article"},"uris":["http://www.mendeley.com/documents/?uuid=74561f3e-de27-4774-ab57-8664d38d98ad","http://www.mendeley.com/documents/?uuid=7f3eb9cf-6056-45e8-b206-ee4206a5ca6f"]},{"id":"ITEM-2","itemData":{"DOI":"10.1038/35012234","ISBN":"0028-0836","ISSN":"00280836","PMID":"10821283","abstract":"There exists little doubt that the Earth's biodiversity is declining. The Nature Conservancy, for example, has documented that one-third of the plant and animal species in the United States are now at risk of extinction. The problem is a monumental one, and forces us to consider in depth how we expect ecosystems, which ultimately are our life-support systems, to respond to reductions in diversity. This issue--commonly referred to as the diversity-stability debate--is the subject of this review, which synthesizes historical ideas with recent advances. Both theory and empirical evidence agree that we should expect declines in diversity to accelerate the simplification of ecological communities.","author":[{"dropping-particle":"","family":"McCann","given":"Kevin Shear","non-dropping-particle":"","parse-names":false,"suffix":""}],"container-title":"Nature","id":"ITEM-2","issue":"6783","issued":{"date-parts":[["2000"]]},"page":"228-233","title":"The diversity–stability debate","type":"article-journal","volume":"405"},"uris":["http://www.mendeley.com/documents/?uuid=5cc21e41-b761-4a1f-a503-5c2f76c5c111"]}],"mendeley":{"formattedCitation":"(McCann, 2000; Nimmo, Mac Nally, Cunningham, Haslem, &amp; Bennett, 2015)","manualFormatting":"McCann 2000, Nimmo et al. 2015)","plainTextFormattedCitation":"(McCann, 2000; Nimmo, Mac Nally, Cunningham, Haslem, &amp; Bennett, 2015)","previouslyFormattedCitation":"(McCann, 2000; Nimmo, Mac Nally, Cunningham, Haslem, &amp; Bennett, 2015)"},"properties":{"noteIndex":0},"schema":"https://github.com/citation-style-language/schema/raw/master/csl-citation.json"}</w:instrText>
      </w:r>
      <w:r>
        <w:fldChar w:fldCharType="separate"/>
      </w:r>
      <w:bookmarkStart w:id="241" w:name="__Fieldmark__624_1723522526"/>
      <w:r>
        <w:rPr>
          <w:rFonts w:ascii="Times New Roman" w:hAnsi="Times New Roman" w:cs="Times New Roman"/>
          <w:noProof/>
          <w:color w:val="auto"/>
        </w:rPr>
        <w:t>M</w:t>
      </w:r>
      <w:bookmarkStart w:id="242" w:name="__Fieldmark__513_1216879420"/>
      <w:r>
        <w:rPr>
          <w:rFonts w:ascii="Times New Roman" w:hAnsi="Times New Roman" w:cs="Times New Roman"/>
          <w:noProof/>
          <w:color w:val="auto"/>
        </w:rPr>
        <w:t>c</w:t>
      </w:r>
      <w:bookmarkStart w:id="243" w:name="__Fieldmark__534_2319225449"/>
      <w:r>
        <w:rPr>
          <w:rFonts w:ascii="Times New Roman" w:hAnsi="Times New Roman" w:cs="Times New Roman"/>
          <w:noProof/>
          <w:color w:val="auto"/>
        </w:rPr>
        <w:t>Cann 2000, Nimmo et al. 2015)</w:t>
      </w:r>
      <w:r>
        <w:fldChar w:fldCharType="end"/>
      </w:r>
      <w:bookmarkEnd w:id="241"/>
      <w:bookmarkEnd w:id="242"/>
      <w:bookmarkEnd w:id="243"/>
      <w:r>
        <w:rPr>
          <w:rFonts w:ascii="Times New Roman" w:hAnsi="Times New Roman" w:cs="Times New Roman"/>
          <w:color w:val="auto"/>
        </w:rPr>
        <w:t>.</w:t>
      </w:r>
    </w:p>
    <w:p w14:paraId="5021D4A2" w14:textId="77777777" w:rsidR="00C17C6A" w:rsidRDefault="00C17C6A">
      <w:pPr>
        <w:rPr>
          <w:rFonts w:ascii="Times New Roman" w:hAnsi="Times New Roman" w:cs="Times New Roman"/>
          <w:b/>
          <w:color w:val="auto"/>
        </w:rPr>
      </w:pPr>
      <w:r>
        <w:rPr>
          <w:rFonts w:ascii="Times New Roman" w:hAnsi="Times New Roman" w:cs="Times New Roman"/>
          <w:b/>
          <w:color w:val="auto"/>
        </w:rPr>
        <w:br w:type="page"/>
      </w:r>
    </w:p>
    <w:p w14:paraId="21955B3E" w14:textId="56BA9CE5" w:rsidR="00385E48" w:rsidRDefault="00601951">
      <w:pPr>
        <w:spacing w:line="480" w:lineRule="auto"/>
        <w:rPr>
          <w:color w:val="auto"/>
        </w:rPr>
      </w:pPr>
      <w:r>
        <w:rPr>
          <w:rFonts w:ascii="Times New Roman" w:hAnsi="Times New Roman" w:cs="Times New Roman"/>
          <w:b/>
          <w:color w:val="auto"/>
        </w:rPr>
        <w:lastRenderedPageBreak/>
        <w:t>Results</w:t>
      </w:r>
    </w:p>
    <w:p w14:paraId="79DA0C2C" w14:textId="1A357929"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t xml:space="preserve">Bee </w:t>
      </w:r>
      <w:r w:rsidR="00F3281C">
        <w:rPr>
          <w:rFonts w:ascii="Times New Roman" w:hAnsi="Times New Roman" w:cs="Times New Roman"/>
          <w:b/>
          <w:color w:val="auto"/>
        </w:rPr>
        <w:t>C</w:t>
      </w:r>
      <w:r>
        <w:rPr>
          <w:rFonts w:ascii="Times New Roman" w:hAnsi="Times New Roman" w:cs="Times New Roman"/>
          <w:b/>
          <w:color w:val="auto"/>
        </w:rPr>
        <w:t>ommunity:</w:t>
      </w:r>
    </w:p>
    <w:p w14:paraId="3D11EC18" w14:textId="65C671FC" w:rsidR="00385E48" w:rsidRDefault="00601951">
      <w:pPr>
        <w:spacing w:line="480" w:lineRule="auto"/>
        <w:ind w:firstLine="720"/>
      </w:pPr>
      <w:r>
        <w:rPr>
          <w:rFonts w:ascii="Times New Roman" w:hAnsi="Times New Roman" w:cs="Times New Roman"/>
          <w:color w:val="auto"/>
        </w:rPr>
        <w:t xml:space="preserve">We predicted that burned sites would have higher bee abundance and richness compared to unburned sites. Despite overall differences in bee abundance between years and across sites, there was no significant difference in bee abundance between burned and unburned sites using either 2002 or 2003 </w:t>
      </w:r>
      <w:del w:id="244" w:author="Molly Martin" w:date="2021-02-10T12:30:00Z">
        <w:r w:rsidDel="00190DAD">
          <w:rPr>
            <w:rFonts w:ascii="Times New Roman" w:hAnsi="Times New Roman" w:cs="Times New Roman"/>
            <w:color w:val="auto"/>
          </w:rPr>
          <w:delText xml:space="preserve">(Tables 1, S1. Table 1) </w:delText>
        </w:r>
      </w:del>
      <w:r>
        <w:rPr>
          <w:rFonts w:ascii="Times New Roman" w:hAnsi="Times New Roman" w:cs="Times New Roman"/>
          <w:color w:val="auto"/>
        </w:rPr>
        <w:t>as the baseline year</w:t>
      </w:r>
      <w:ins w:id="245" w:author="Molly Martin" w:date="2021-02-10T12:30:00Z">
        <w:r w:rsidR="00190DAD">
          <w:rPr>
            <w:rFonts w:ascii="Times New Roman" w:hAnsi="Times New Roman" w:cs="Times New Roman"/>
            <w:color w:val="auto"/>
          </w:rPr>
          <w:t xml:space="preserve"> (Tables 1, S1. Table 1)</w:t>
        </w:r>
      </w:ins>
      <w:r>
        <w:rPr>
          <w:rFonts w:ascii="Times New Roman" w:hAnsi="Times New Roman" w:cs="Times New Roman"/>
          <w:color w:val="auto"/>
        </w:rPr>
        <w:t xml:space="preserve">. Similarly, there were no significant differences in bee species richness between burned and unburned sites. In 2002, we observed a total of 1,918 individual bees with an average of 27.04 bees per sampling event and 78 total bee species. In 2018, with some sampling dates dropped to match the 2002 sampling schedule, we observed 639 individual bees, 8.95 bees per sampling event, and 67 bee species. In 2003, we observed slightly fewer bees with an overall abundance of 1,060 bees, 18.40 bees per sampling event, and 86 total bee species. In 2018, when matched with 2003 we observed 536 total bees, 9.24 bees per sampling event, and 61 total bee species. </w:t>
      </w:r>
    </w:p>
    <w:p w14:paraId="739B3526" w14:textId="04C1C3AE"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In terms of</w:t>
      </w:r>
      <w:r>
        <w:rPr>
          <w:rFonts w:ascii="Times New Roman" w:hAnsi="Times New Roman" w:cs="Times New Roman"/>
          <w:b/>
          <w:color w:val="auto"/>
        </w:rPr>
        <w:t xml:space="preserve"> </w:t>
      </w:r>
      <w:r>
        <w:rPr>
          <w:rFonts w:ascii="Times New Roman" w:hAnsi="Times New Roman" w:cs="Times New Roman"/>
          <w:color w:val="auto"/>
        </w:rPr>
        <w:t>bee species composition, contrary to our hypothesis, the interaction between period and impact did not indicate significant differences between either 2002 (R</w:t>
      </w:r>
      <w:r>
        <w:rPr>
          <w:rFonts w:ascii="Times New Roman" w:hAnsi="Times New Roman" w:cs="Times New Roman"/>
          <w:color w:val="auto"/>
          <w:vertAlign w:val="superscript"/>
        </w:rPr>
        <w:t>2</w:t>
      </w:r>
      <w:r>
        <w:rPr>
          <w:rFonts w:ascii="Times New Roman" w:hAnsi="Times New Roman" w:cs="Times New Roman"/>
          <w:color w:val="auto"/>
        </w:rPr>
        <w:t>=0.07, P=0.28) or 2003 (R</w:t>
      </w:r>
      <w:r>
        <w:rPr>
          <w:rFonts w:ascii="Times New Roman" w:hAnsi="Times New Roman" w:cs="Times New Roman"/>
          <w:color w:val="auto"/>
          <w:vertAlign w:val="superscript"/>
        </w:rPr>
        <w:t>2</w:t>
      </w:r>
      <w:r>
        <w:rPr>
          <w:rFonts w:ascii="Times New Roman" w:hAnsi="Times New Roman" w:cs="Times New Roman"/>
          <w:color w:val="auto"/>
        </w:rPr>
        <w:t>=0.07, P=0.31) and 2018. We did find a significant effect of period using both 2002 (R</w:t>
      </w:r>
      <w:r>
        <w:rPr>
          <w:rFonts w:ascii="Times New Roman" w:hAnsi="Times New Roman" w:cs="Times New Roman"/>
          <w:color w:val="auto"/>
          <w:vertAlign w:val="superscript"/>
        </w:rPr>
        <w:t>2</w:t>
      </w:r>
      <w:r>
        <w:rPr>
          <w:rFonts w:ascii="Times New Roman" w:hAnsi="Times New Roman" w:cs="Times New Roman"/>
          <w:color w:val="auto"/>
        </w:rPr>
        <w:t>=0.14, P=0.002, S1. Fig</w:t>
      </w:r>
      <w:ins w:id="246" w:author="Molly Martin" w:date="2020-10-20T12:11:00Z">
        <w:r w:rsidR="004E7C82">
          <w:rPr>
            <w:rFonts w:ascii="Times New Roman" w:hAnsi="Times New Roman" w:cs="Times New Roman"/>
            <w:color w:val="auto"/>
          </w:rPr>
          <w:t>.</w:t>
        </w:r>
      </w:ins>
      <w:del w:id="247" w:author="Molly Martin" w:date="2020-10-20T12:11:00Z">
        <w:r w:rsidDel="004E7C82">
          <w:rPr>
            <w:rFonts w:ascii="Times New Roman" w:hAnsi="Times New Roman" w:cs="Times New Roman"/>
            <w:color w:val="auto"/>
          </w:rPr>
          <w:delText>ure</w:delText>
        </w:r>
      </w:del>
      <w:r>
        <w:rPr>
          <w:rFonts w:ascii="Times New Roman" w:hAnsi="Times New Roman" w:cs="Times New Roman"/>
          <w:color w:val="auto"/>
        </w:rPr>
        <w:t xml:space="preserve"> 4</w:t>
      </w:r>
      <w:ins w:id="248" w:author="Molly Martin" w:date="2021-01-05T08:05:00Z">
        <w:r w:rsidR="001975B1">
          <w:rPr>
            <w:rFonts w:ascii="Times New Roman" w:hAnsi="Times New Roman" w:cs="Times New Roman"/>
            <w:color w:val="auto"/>
          </w:rPr>
          <w:t xml:space="preserve">, </w:t>
        </w:r>
      </w:ins>
      <w:ins w:id="249" w:author="Molly Martin" w:date="2021-01-05T08:06:00Z">
        <w:r w:rsidR="001975B1">
          <w:rPr>
            <w:rFonts w:ascii="Times New Roman" w:hAnsi="Times New Roman" w:cs="Times New Roman"/>
            <w:color w:val="auto"/>
          </w:rPr>
          <w:t xml:space="preserve">S1. </w:t>
        </w:r>
      </w:ins>
      <w:ins w:id="250" w:author="Molly Martin" w:date="2021-01-05T08:05:00Z">
        <w:r w:rsidR="001975B1">
          <w:rPr>
            <w:rFonts w:ascii="Times New Roman" w:hAnsi="Times New Roman" w:cs="Times New Roman"/>
            <w:color w:val="auto"/>
          </w:rPr>
          <w:t xml:space="preserve">Table </w:t>
        </w:r>
      </w:ins>
      <w:ins w:id="251" w:author="Molly Martin" w:date="2021-01-05T08:06:00Z">
        <w:r w:rsidR="001975B1">
          <w:rPr>
            <w:rFonts w:ascii="Times New Roman" w:hAnsi="Times New Roman" w:cs="Times New Roman"/>
            <w:color w:val="auto"/>
          </w:rPr>
          <w:t>3</w:t>
        </w:r>
      </w:ins>
      <w:r>
        <w:rPr>
          <w:rFonts w:ascii="Times New Roman" w:hAnsi="Times New Roman" w:cs="Times New Roman"/>
          <w:color w:val="auto"/>
        </w:rPr>
        <w:t>) and 2003 (R</w:t>
      </w:r>
      <w:r>
        <w:rPr>
          <w:rFonts w:ascii="Times New Roman" w:hAnsi="Times New Roman" w:cs="Times New Roman"/>
          <w:color w:val="auto"/>
          <w:vertAlign w:val="superscript"/>
        </w:rPr>
        <w:t>2</w:t>
      </w:r>
      <w:r>
        <w:rPr>
          <w:rFonts w:ascii="Times New Roman" w:hAnsi="Times New Roman" w:cs="Times New Roman"/>
          <w:color w:val="auto"/>
        </w:rPr>
        <w:t>=0.12, P=0.001, Fig</w:t>
      </w:r>
      <w:ins w:id="252" w:author="Molly Martin" w:date="2020-10-20T12:11:00Z">
        <w:r w:rsidR="004E7C82">
          <w:rPr>
            <w:rFonts w:ascii="Times New Roman" w:hAnsi="Times New Roman" w:cs="Times New Roman"/>
            <w:color w:val="auto"/>
          </w:rPr>
          <w:t>.</w:t>
        </w:r>
      </w:ins>
      <w:del w:id="253" w:author="Molly Martin" w:date="2020-10-20T12:11:00Z">
        <w:r w:rsidDel="004E7C82">
          <w:rPr>
            <w:rFonts w:ascii="Times New Roman" w:hAnsi="Times New Roman" w:cs="Times New Roman"/>
            <w:color w:val="auto"/>
          </w:rPr>
          <w:delText>ure</w:delText>
        </w:r>
      </w:del>
      <w:r>
        <w:rPr>
          <w:rFonts w:ascii="Times New Roman" w:hAnsi="Times New Roman" w:cs="Times New Roman"/>
          <w:color w:val="auto"/>
        </w:rPr>
        <w:t xml:space="preserve"> 4</w:t>
      </w:r>
      <w:ins w:id="254" w:author="Molly Martin" w:date="2021-01-05T08:06:00Z">
        <w:r w:rsidR="001975B1">
          <w:rPr>
            <w:rFonts w:ascii="Times New Roman" w:hAnsi="Times New Roman" w:cs="Times New Roman"/>
            <w:color w:val="auto"/>
          </w:rPr>
          <w:t>, S1. Table 4</w:t>
        </w:r>
      </w:ins>
      <w:r>
        <w:rPr>
          <w:rFonts w:ascii="Times New Roman" w:hAnsi="Times New Roman" w:cs="Times New Roman"/>
          <w:color w:val="auto"/>
        </w:rPr>
        <w:t xml:space="preserve">) as the baseline. This </w:t>
      </w:r>
      <w:r w:rsidR="00933A1C">
        <w:rPr>
          <w:rFonts w:ascii="Times New Roman" w:hAnsi="Times New Roman" w:cs="Times New Roman"/>
          <w:color w:val="auto"/>
        </w:rPr>
        <w:t>indicates</w:t>
      </w:r>
      <w:r>
        <w:rPr>
          <w:rFonts w:ascii="Times New Roman" w:hAnsi="Times New Roman" w:cs="Times New Roman"/>
          <w:color w:val="auto"/>
        </w:rPr>
        <w:t xml:space="preserve"> that the bee species composition in 2002 and 2003 was significantly different than in 2018 across all sites both burned and unburned. We also found a difference in bee species composition between burned and unburned sites excluding the effect of period when using 2002 as the baseline year (R</w:t>
      </w:r>
      <w:r>
        <w:rPr>
          <w:rFonts w:ascii="Times New Roman" w:hAnsi="Times New Roman" w:cs="Times New Roman"/>
          <w:color w:val="auto"/>
          <w:vertAlign w:val="superscript"/>
        </w:rPr>
        <w:t>2</w:t>
      </w:r>
      <w:r>
        <w:rPr>
          <w:rFonts w:ascii="Times New Roman" w:hAnsi="Times New Roman" w:cs="Times New Roman"/>
          <w:color w:val="auto"/>
        </w:rPr>
        <w:t>=0.08, P=0.08)</w:t>
      </w:r>
      <w:r w:rsidR="00966DC9">
        <w:rPr>
          <w:rFonts w:ascii="Times New Roman" w:hAnsi="Times New Roman" w:cs="Times New Roman"/>
          <w:color w:val="auto"/>
        </w:rPr>
        <w:t>.</w:t>
      </w:r>
      <w:ins w:id="255" w:author="Molly Martin" w:date="2020-10-12T10:37:00Z">
        <w:r w:rsidR="00AD6D08">
          <w:rPr>
            <w:rFonts w:ascii="Times New Roman" w:hAnsi="Times New Roman" w:cs="Times New Roman"/>
            <w:color w:val="auto"/>
          </w:rPr>
          <w:t xml:space="preserve"> While </w:t>
        </w:r>
      </w:ins>
      <w:ins w:id="256" w:author="Molly Martin" w:date="2020-10-12T11:42:00Z">
        <w:r w:rsidR="00B8301E">
          <w:rPr>
            <w:rFonts w:ascii="Times New Roman" w:hAnsi="Times New Roman" w:cs="Times New Roman"/>
            <w:color w:val="auto"/>
          </w:rPr>
          <w:t xml:space="preserve">marginally </w:t>
        </w:r>
      </w:ins>
      <w:ins w:id="257" w:author="Molly Martin" w:date="2020-10-12T10:37:00Z">
        <w:r w:rsidR="00AD6D08">
          <w:rPr>
            <w:rFonts w:ascii="Times New Roman" w:hAnsi="Times New Roman" w:cs="Times New Roman"/>
            <w:color w:val="auto"/>
          </w:rPr>
          <w:t>significant</w:t>
        </w:r>
      </w:ins>
      <w:ins w:id="258" w:author="Molly Martin" w:date="2020-10-12T10:39:00Z">
        <w:r w:rsidR="00AD6D08">
          <w:rPr>
            <w:rFonts w:ascii="Times New Roman" w:hAnsi="Times New Roman" w:cs="Times New Roman"/>
            <w:color w:val="auto"/>
          </w:rPr>
          <w:t xml:space="preserve">, this explains only a small amount of the variance. </w:t>
        </w:r>
      </w:ins>
      <w:ins w:id="259" w:author="Molly Martin" w:date="2020-10-12T10:38:00Z">
        <w:r w:rsidR="00AD6D08">
          <w:rPr>
            <w:rFonts w:ascii="Times New Roman" w:hAnsi="Times New Roman" w:cs="Times New Roman"/>
            <w:color w:val="auto"/>
          </w:rPr>
          <w:t xml:space="preserve"> </w:t>
        </w:r>
      </w:ins>
    </w:p>
    <w:p w14:paraId="2452EA3E" w14:textId="605B9367"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lastRenderedPageBreak/>
        <w:t xml:space="preserve">As expected, we found an increase in the percentage of </w:t>
      </w:r>
      <w:proofErr w:type="spellStart"/>
      <w:r>
        <w:rPr>
          <w:rFonts w:ascii="Times New Roman" w:hAnsi="Times New Roman" w:cs="Times New Roman"/>
          <w:color w:val="auto"/>
        </w:rPr>
        <w:t>polylectic</w:t>
      </w:r>
      <w:proofErr w:type="spellEnd"/>
      <w:r>
        <w:rPr>
          <w:rFonts w:ascii="Times New Roman" w:hAnsi="Times New Roman" w:cs="Times New Roman"/>
          <w:color w:val="auto"/>
        </w:rPr>
        <w:t>, or generalist, bees and a decrease in the percentage of oligolectic, or specialist, bees following fire when using 2003 as the baseline year (t=-1.92, P=0.01</w:t>
      </w:r>
      <w:ins w:id="260" w:author="Molly Martin" w:date="2020-10-16T15:09:00Z">
        <w:r w:rsidR="00020B3F">
          <w:rPr>
            <w:rFonts w:ascii="Times New Roman" w:hAnsi="Times New Roman" w:cs="Times New Roman"/>
            <w:color w:val="auto"/>
          </w:rPr>
          <w:t>, Table 1</w:t>
        </w:r>
      </w:ins>
      <w:r>
        <w:rPr>
          <w:rFonts w:ascii="Times New Roman" w:hAnsi="Times New Roman" w:cs="Times New Roman"/>
          <w:color w:val="auto"/>
        </w:rPr>
        <w:t>) but no difference when compared with 2002</w:t>
      </w:r>
      <w:ins w:id="261" w:author="Molly Martin" w:date="2020-10-16T15:09:00Z">
        <w:r w:rsidR="00020B3F">
          <w:rPr>
            <w:rFonts w:ascii="Times New Roman" w:hAnsi="Times New Roman" w:cs="Times New Roman"/>
            <w:color w:val="auto"/>
          </w:rPr>
          <w:t xml:space="preserve"> (S1. Table 1</w:t>
        </w:r>
      </w:ins>
      <w:ins w:id="262" w:author="Molly Martin" w:date="2021-01-05T08:05:00Z">
        <w:r w:rsidR="001975B1">
          <w:rPr>
            <w:rFonts w:ascii="Times New Roman" w:hAnsi="Times New Roman" w:cs="Times New Roman"/>
            <w:color w:val="auto"/>
          </w:rPr>
          <w:t>)</w:t>
        </w:r>
      </w:ins>
      <w:r>
        <w:rPr>
          <w:rFonts w:ascii="Times New Roman" w:hAnsi="Times New Roman" w:cs="Times New Roman"/>
          <w:color w:val="auto"/>
        </w:rPr>
        <w:t xml:space="preserve">. Contrary to our prediction that we would find fewer above ground nesting bees and no change in below ground nesting bees following fire, we found no significant difference between the percent of below and above ground nesting bees at burned compared to unburned sites in either year (2002: t=-0.56, P=0.60 and 2003: t=-0.01, P=0.99). </w:t>
      </w:r>
    </w:p>
    <w:p w14:paraId="1BF114AF" w14:textId="6DF101F1"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t xml:space="preserve">Plant </w:t>
      </w:r>
      <w:r w:rsidR="00302D78">
        <w:rPr>
          <w:rFonts w:ascii="Times New Roman" w:hAnsi="Times New Roman" w:cs="Times New Roman"/>
          <w:b/>
          <w:color w:val="auto"/>
        </w:rPr>
        <w:t>C</w:t>
      </w:r>
      <w:r>
        <w:rPr>
          <w:rFonts w:ascii="Times New Roman" w:hAnsi="Times New Roman" w:cs="Times New Roman"/>
          <w:b/>
          <w:color w:val="auto"/>
        </w:rPr>
        <w:t>ommunity:</w:t>
      </w:r>
    </w:p>
    <w:p w14:paraId="0AB32DFB" w14:textId="01A6130A"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While we expected plant species richness to increase following fire, plant species richness did not change significantly between years and was not significantly different between burned and unburned sites (Fig</w:t>
      </w:r>
      <w:ins w:id="263" w:author="Molly Martin" w:date="2020-10-20T12:11:00Z">
        <w:r w:rsidR="004E7C82">
          <w:rPr>
            <w:rFonts w:ascii="Times New Roman" w:hAnsi="Times New Roman" w:cs="Times New Roman"/>
            <w:color w:val="auto"/>
          </w:rPr>
          <w:t>.</w:t>
        </w:r>
      </w:ins>
      <w:del w:id="264" w:author="Molly Martin" w:date="2020-10-20T12:11:00Z">
        <w:r w:rsidDel="004E7C82">
          <w:rPr>
            <w:rFonts w:ascii="Times New Roman" w:hAnsi="Times New Roman" w:cs="Times New Roman"/>
            <w:color w:val="auto"/>
          </w:rPr>
          <w:delText>ures</w:delText>
        </w:r>
      </w:del>
      <w:r>
        <w:rPr>
          <w:rFonts w:ascii="Times New Roman" w:hAnsi="Times New Roman" w:cs="Times New Roman"/>
          <w:color w:val="auto"/>
        </w:rPr>
        <w:t xml:space="preserve"> 5, S1. Fig</w:t>
      </w:r>
      <w:ins w:id="265" w:author="Molly Martin" w:date="2020-10-20T12:11:00Z">
        <w:r w:rsidR="004E7C82">
          <w:rPr>
            <w:rFonts w:ascii="Times New Roman" w:hAnsi="Times New Roman" w:cs="Times New Roman"/>
            <w:color w:val="auto"/>
          </w:rPr>
          <w:t>.</w:t>
        </w:r>
      </w:ins>
      <w:del w:id="266" w:author="Molly Martin" w:date="2020-10-20T12:11:00Z">
        <w:r w:rsidDel="004E7C82">
          <w:rPr>
            <w:rFonts w:ascii="Times New Roman" w:hAnsi="Times New Roman" w:cs="Times New Roman"/>
            <w:color w:val="auto"/>
          </w:rPr>
          <w:delText>ure</w:delText>
        </w:r>
      </w:del>
      <w:r>
        <w:rPr>
          <w:rFonts w:ascii="Times New Roman" w:hAnsi="Times New Roman" w:cs="Times New Roman"/>
          <w:color w:val="auto"/>
        </w:rPr>
        <w:t xml:space="preserve"> 5). In 2002, we observed 55 total plant species with 48 species in the matched data from 2018. In 2003, we observed slightly more plant species with 59 in 2003 and 48 in the matched data from 2018. There were no significant differences in the percentage of annuals vs. perennials between years or between burned and unburned sites. </w:t>
      </w:r>
    </w:p>
    <w:p w14:paraId="16F7B6B3" w14:textId="161F1980"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t xml:space="preserve">Network </w:t>
      </w:r>
      <w:r w:rsidR="00302D78">
        <w:rPr>
          <w:rFonts w:ascii="Times New Roman" w:hAnsi="Times New Roman" w:cs="Times New Roman"/>
          <w:b/>
          <w:color w:val="auto"/>
        </w:rPr>
        <w:t>C</w:t>
      </w:r>
      <w:r>
        <w:rPr>
          <w:rFonts w:ascii="Times New Roman" w:hAnsi="Times New Roman" w:cs="Times New Roman"/>
          <w:b/>
          <w:color w:val="auto"/>
        </w:rPr>
        <w:t xml:space="preserve">haracteristics: </w:t>
      </w:r>
    </w:p>
    <w:p w14:paraId="3828B391" w14:textId="749D68BB" w:rsidR="00385E48" w:rsidRDefault="00601951">
      <w:pPr>
        <w:pStyle w:val="ListParagraph"/>
        <w:spacing w:line="480" w:lineRule="auto"/>
        <w:ind w:left="0" w:firstLine="720"/>
        <w:rPr>
          <w:rFonts w:ascii="Times New Roman" w:hAnsi="Times New Roman" w:cs="Times New Roman"/>
          <w:color w:val="auto"/>
        </w:rPr>
      </w:pPr>
      <w:r>
        <w:rPr>
          <w:rFonts w:ascii="Times New Roman" w:hAnsi="Times New Roman" w:cs="Times New Roman"/>
          <w:color w:val="auto"/>
        </w:rPr>
        <w:t xml:space="preserve">We predicted that fire would lead to increased generality, </w:t>
      </w:r>
      <w:proofErr w:type="spellStart"/>
      <w:r>
        <w:rPr>
          <w:rFonts w:ascii="Times New Roman" w:hAnsi="Times New Roman" w:cs="Times New Roman"/>
          <w:color w:val="auto"/>
        </w:rPr>
        <w:t>nestedness</w:t>
      </w:r>
      <w:proofErr w:type="spellEnd"/>
      <w:r>
        <w:rPr>
          <w:rFonts w:ascii="Times New Roman" w:hAnsi="Times New Roman" w:cs="Times New Roman"/>
          <w:color w:val="auto"/>
        </w:rPr>
        <w:t xml:space="preserve">, and </w:t>
      </w:r>
      <w:proofErr w:type="spellStart"/>
      <w:r>
        <w:rPr>
          <w:rFonts w:ascii="Times New Roman" w:hAnsi="Times New Roman" w:cs="Times New Roman"/>
          <w:color w:val="auto"/>
        </w:rPr>
        <w:t>connectance</w:t>
      </w:r>
      <w:proofErr w:type="spellEnd"/>
      <w:r>
        <w:rPr>
          <w:rFonts w:ascii="Times New Roman" w:hAnsi="Times New Roman" w:cs="Times New Roman"/>
          <w:color w:val="auto"/>
        </w:rPr>
        <w:t>, and decreased modularity</w:t>
      </w:r>
      <w:ins w:id="267" w:author="Molly Martin" w:date="2020-10-12T10:59:00Z">
        <w:r w:rsidR="00F63E46">
          <w:rPr>
            <w:rFonts w:ascii="Times New Roman" w:hAnsi="Times New Roman" w:cs="Times New Roman"/>
            <w:color w:val="auto"/>
          </w:rPr>
          <w:t xml:space="preserve"> (Fig</w:t>
        </w:r>
      </w:ins>
      <w:ins w:id="268" w:author="Molly Martin" w:date="2020-10-20T12:11:00Z">
        <w:r w:rsidR="004E7C82">
          <w:rPr>
            <w:rFonts w:ascii="Times New Roman" w:hAnsi="Times New Roman" w:cs="Times New Roman"/>
            <w:color w:val="auto"/>
          </w:rPr>
          <w:t>.</w:t>
        </w:r>
      </w:ins>
      <w:ins w:id="269" w:author="Molly Martin" w:date="2020-10-12T10:59:00Z">
        <w:r w:rsidR="00F63E46">
          <w:rPr>
            <w:rFonts w:ascii="Times New Roman" w:hAnsi="Times New Roman" w:cs="Times New Roman"/>
            <w:color w:val="auto"/>
          </w:rPr>
          <w:t xml:space="preserve"> 1)</w:t>
        </w:r>
      </w:ins>
      <w:r>
        <w:rPr>
          <w:rFonts w:ascii="Times New Roman" w:hAnsi="Times New Roman" w:cs="Times New Roman"/>
          <w:color w:val="auto"/>
        </w:rPr>
        <w:t>. As predicted, we found significantly higher bee generality in burned sites compared to unburned sites using 2003 as the baseline (t=-2.80, P=0.03, Fig</w:t>
      </w:r>
      <w:ins w:id="270" w:author="Molly Martin" w:date="2020-10-20T12:11:00Z">
        <w:r w:rsidR="004E7C82">
          <w:rPr>
            <w:rFonts w:ascii="Times New Roman" w:hAnsi="Times New Roman" w:cs="Times New Roman"/>
            <w:color w:val="auto"/>
          </w:rPr>
          <w:t>.</w:t>
        </w:r>
      </w:ins>
      <w:del w:id="271" w:author="Molly Martin" w:date="2020-10-20T12:11:00Z">
        <w:r w:rsidDel="004E7C82">
          <w:rPr>
            <w:rFonts w:ascii="Times New Roman" w:hAnsi="Times New Roman" w:cs="Times New Roman"/>
            <w:color w:val="auto"/>
          </w:rPr>
          <w:delText>ure</w:delText>
        </w:r>
      </w:del>
      <w:r>
        <w:rPr>
          <w:rFonts w:ascii="Times New Roman" w:hAnsi="Times New Roman" w:cs="Times New Roman"/>
          <w:color w:val="auto"/>
        </w:rPr>
        <w:t xml:space="preserve"> 5). We expected to find increased </w:t>
      </w:r>
      <w:proofErr w:type="spellStart"/>
      <w:r>
        <w:rPr>
          <w:rFonts w:ascii="Times New Roman" w:hAnsi="Times New Roman" w:cs="Times New Roman"/>
          <w:color w:val="auto"/>
        </w:rPr>
        <w:t>nestedness</w:t>
      </w:r>
      <w:proofErr w:type="spellEnd"/>
      <w:r>
        <w:rPr>
          <w:rFonts w:ascii="Times New Roman" w:hAnsi="Times New Roman" w:cs="Times New Roman"/>
          <w:color w:val="auto"/>
        </w:rPr>
        <w:t xml:space="preserve"> following fire, however found no significant difference in </w:t>
      </w:r>
      <w:proofErr w:type="spellStart"/>
      <w:r>
        <w:rPr>
          <w:rFonts w:ascii="Times New Roman" w:hAnsi="Times New Roman" w:cs="Times New Roman"/>
          <w:color w:val="auto"/>
        </w:rPr>
        <w:t>nestedness</w:t>
      </w:r>
      <w:proofErr w:type="spellEnd"/>
      <w:r>
        <w:rPr>
          <w:rFonts w:ascii="Times New Roman" w:hAnsi="Times New Roman" w:cs="Times New Roman"/>
          <w:color w:val="auto"/>
        </w:rPr>
        <w:t xml:space="preserve"> between burned and unburned sites. We found </w:t>
      </w:r>
      <w:r w:rsidR="00AF32D6">
        <w:rPr>
          <w:rFonts w:ascii="Times New Roman" w:hAnsi="Times New Roman" w:cs="Times New Roman"/>
          <w:color w:val="auto"/>
        </w:rPr>
        <w:t>no significant difference in</w:t>
      </w:r>
      <w:r>
        <w:rPr>
          <w:rFonts w:ascii="Times New Roman" w:hAnsi="Times New Roman" w:cs="Times New Roman"/>
          <w:color w:val="auto"/>
        </w:rPr>
        <w:t xml:space="preserve"> </w:t>
      </w:r>
      <w:proofErr w:type="spellStart"/>
      <w:r>
        <w:rPr>
          <w:rFonts w:ascii="Times New Roman" w:hAnsi="Times New Roman" w:cs="Times New Roman"/>
          <w:color w:val="auto"/>
        </w:rPr>
        <w:t>connectance</w:t>
      </w:r>
      <w:proofErr w:type="spellEnd"/>
      <w:r>
        <w:rPr>
          <w:rFonts w:ascii="Times New Roman" w:hAnsi="Times New Roman" w:cs="Times New Roman"/>
          <w:color w:val="auto"/>
        </w:rPr>
        <w:t xml:space="preserve"> </w:t>
      </w:r>
      <w:r w:rsidR="00AF32D6">
        <w:rPr>
          <w:rFonts w:ascii="Times New Roman" w:hAnsi="Times New Roman" w:cs="Times New Roman"/>
          <w:color w:val="auto"/>
        </w:rPr>
        <w:t>between</w:t>
      </w:r>
      <w:r>
        <w:rPr>
          <w:rFonts w:ascii="Times New Roman" w:hAnsi="Times New Roman" w:cs="Times New Roman"/>
          <w:color w:val="auto"/>
        </w:rPr>
        <w:t xml:space="preserve"> burned sites compared to unburned sites using </w:t>
      </w:r>
      <w:r w:rsidR="00AF32D6">
        <w:rPr>
          <w:rFonts w:ascii="Times New Roman" w:hAnsi="Times New Roman" w:cs="Times New Roman"/>
          <w:color w:val="auto"/>
        </w:rPr>
        <w:t>either</w:t>
      </w:r>
      <w:r>
        <w:rPr>
          <w:rFonts w:ascii="Times New Roman" w:hAnsi="Times New Roman" w:cs="Times New Roman"/>
          <w:color w:val="auto"/>
        </w:rPr>
        <w:t xml:space="preserve"> 2002 </w:t>
      </w:r>
      <w:r w:rsidR="00397F78">
        <w:rPr>
          <w:rFonts w:ascii="Times New Roman" w:hAnsi="Times New Roman" w:cs="Times New Roman"/>
          <w:color w:val="auto"/>
        </w:rPr>
        <w:t xml:space="preserve">(unweighted: t=-1.22, P=0.27, weighted: t=-1.08, P=0.32) </w:t>
      </w:r>
      <w:r w:rsidR="00AF32D6">
        <w:rPr>
          <w:rFonts w:ascii="Times New Roman" w:hAnsi="Times New Roman" w:cs="Times New Roman"/>
          <w:color w:val="auto"/>
        </w:rPr>
        <w:t xml:space="preserve">or </w:t>
      </w:r>
      <w:r>
        <w:rPr>
          <w:rFonts w:ascii="Times New Roman" w:hAnsi="Times New Roman" w:cs="Times New Roman"/>
          <w:color w:val="auto"/>
        </w:rPr>
        <w:t>2003</w:t>
      </w:r>
      <w:r w:rsidR="00AF32D6">
        <w:rPr>
          <w:rFonts w:ascii="Times New Roman" w:hAnsi="Times New Roman" w:cs="Times New Roman"/>
          <w:color w:val="auto"/>
        </w:rPr>
        <w:t xml:space="preserve"> </w:t>
      </w:r>
      <w:r w:rsidR="00397F78">
        <w:rPr>
          <w:rFonts w:ascii="Times New Roman" w:hAnsi="Times New Roman" w:cs="Times New Roman"/>
          <w:color w:val="auto"/>
        </w:rPr>
        <w:t>(unweighted: t=-1.28, P=0.25, weighted: t=-</w:t>
      </w:r>
      <w:r w:rsidR="00397F78">
        <w:rPr>
          <w:rFonts w:ascii="Times New Roman" w:hAnsi="Times New Roman" w:cs="Times New Roman"/>
          <w:color w:val="auto"/>
        </w:rPr>
        <w:lastRenderedPageBreak/>
        <w:t xml:space="preserve">1.87, P=0.11) </w:t>
      </w:r>
      <w:r>
        <w:rPr>
          <w:rFonts w:ascii="Times New Roman" w:hAnsi="Times New Roman" w:cs="Times New Roman"/>
          <w:color w:val="auto"/>
        </w:rPr>
        <w:t>as baseline years. As predicted, we found significantly lower modularity in burned sites compared to unburned sites with 2003 as the baseline (t=3.74, P=0.01).</w:t>
      </w:r>
    </w:p>
    <w:p w14:paraId="0C7D808B" w14:textId="63021A3D"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t xml:space="preserve">Network </w:t>
      </w:r>
      <w:r w:rsidR="00302D78">
        <w:rPr>
          <w:rFonts w:ascii="Times New Roman" w:hAnsi="Times New Roman" w:cs="Times New Roman"/>
          <w:b/>
          <w:color w:val="auto"/>
        </w:rPr>
        <w:t>S</w:t>
      </w:r>
      <w:r>
        <w:rPr>
          <w:rFonts w:ascii="Times New Roman" w:hAnsi="Times New Roman" w:cs="Times New Roman"/>
          <w:b/>
          <w:color w:val="auto"/>
        </w:rPr>
        <w:t>tructure:</w:t>
      </w:r>
    </w:p>
    <w:p w14:paraId="45B9172F" w14:textId="4CCD183C"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 xml:space="preserve">We predicted that the </w:t>
      </w:r>
      <w:ins w:id="272" w:author="Molly Martin" w:date="2020-10-12T12:04:00Z">
        <w:r w:rsidR="00CC61E0">
          <w:rPr>
            <w:rFonts w:ascii="Times New Roman" w:hAnsi="Times New Roman" w:cs="Times New Roman"/>
            <w:color w:val="auto"/>
          </w:rPr>
          <w:t xml:space="preserve">overall </w:t>
        </w:r>
      </w:ins>
      <w:r>
        <w:rPr>
          <w:rFonts w:ascii="Times New Roman" w:hAnsi="Times New Roman" w:cs="Times New Roman"/>
          <w:color w:val="auto"/>
        </w:rPr>
        <w:t>structure of plant-pollinator networks would be significantly different between burned and unburned sites after accounting for period (before, after). Despite overall differences in network structure between years and across sites, there was no significant difference in structure between burned and unburned sites after accounting for the effects of time (</w:t>
      </w:r>
      <w:r>
        <w:rPr>
          <w:rFonts w:ascii="Times New Roman" w:eastAsia="Times New Roman" w:hAnsi="Times New Roman" w:cs="Times New Roman"/>
          <w:color w:val="auto"/>
        </w:rPr>
        <w:t>Year x Treatment: F= 0.910, R</w:t>
      </w:r>
      <w:r>
        <w:rPr>
          <w:rFonts w:ascii="Times New Roman" w:eastAsia="Times New Roman" w:hAnsi="Times New Roman" w:cs="Times New Roman"/>
          <w:color w:val="auto"/>
          <w:vertAlign w:val="superscript"/>
        </w:rPr>
        <w:t>2</w:t>
      </w:r>
      <w:r>
        <w:rPr>
          <w:rFonts w:ascii="Times New Roman" w:eastAsia="Times New Roman" w:hAnsi="Times New Roman" w:cs="Times New Roman"/>
          <w:color w:val="auto"/>
        </w:rPr>
        <w:t>= 0.0387, P= 0.833</w:t>
      </w:r>
      <w:ins w:id="273" w:author="Molly Martin" w:date="2020-10-12T10:44:00Z">
        <w:r w:rsidR="00037E80">
          <w:rPr>
            <w:rFonts w:ascii="Times New Roman" w:eastAsia="Times New Roman" w:hAnsi="Times New Roman" w:cs="Times New Roman"/>
            <w:color w:val="auto"/>
          </w:rPr>
          <w:t>, Fig</w:t>
        </w:r>
      </w:ins>
      <w:ins w:id="274" w:author="Molly Martin" w:date="2020-10-20T12:10:00Z">
        <w:r w:rsidR="00D6326E">
          <w:rPr>
            <w:rFonts w:ascii="Times New Roman" w:eastAsia="Times New Roman" w:hAnsi="Times New Roman" w:cs="Times New Roman"/>
            <w:color w:val="auto"/>
          </w:rPr>
          <w:t>.</w:t>
        </w:r>
      </w:ins>
      <w:ins w:id="275" w:author="Molly Martin" w:date="2020-10-12T10:44:00Z">
        <w:r w:rsidR="00037E80">
          <w:rPr>
            <w:rFonts w:ascii="Times New Roman" w:eastAsia="Times New Roman" w:hAnsi="Times New Roman" w:cs="Times New Roman"/>
            <w:color w:val="auto"/>
          </w:rPr>
          <w:t xml:space="preserve"> 3</w:t>
        </w:r>
      </w:ins>
      <w:r>
        <w:rPr>
          <w:rFonts w:ascii="Times New Roman" w:hAnsi="Times New Roman" w:cs="Times New Roman"/>
          <w:color w:val="auto"/>
        </w:rPr>
        <w:t>).</w:t>
      </w:r>
    </w:p>
    <w:p w14:paraId="68BB32E0" w14:textId="60F71C6E"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t xml:space="preserve">Predicting </w:t>
      </w:r>
      <w:r w:rsidR="00302D78">
        <w:rPr>
          <w:rFonts w:ascii="Times New Roman" w:hAnsi="Times New Roman" w:cs="Times New Roman"/>
          <w:b/>
          <w:color w:val="auto"/>
        </w:rPr>
        <w:t>R</w:t>
      </w:r>
      <w:r>
        <w:rPr>
          <w:rFonts w:ascii="Times New Roman" w:hAnsi="Times New Roman" w:cs="Times New Roman"/>
          <w:b/>
          <w:color w:val="auto"/>
        </w:rPr>
        <w:t xml:space="preserve">esistance: </w:t>
      </w:r>
    </w:p>
    <w:p w14:paraId="709B9C2E" w14:textId="0D4DCDF2" w:rsidR="00385E48" w:rsidRDefault="00601951">
      <w:pPr>
        <w:spacing w:line="480" w:lineRule="auto"/>
        <w:ind w:firstLine="720"/>
      </w:pPr>
      <w:r>
        <w:rPr>
          <w:rFonts w:ascii="Times New Roman" w:hAnsi="Times New Roman" w:cs="Times New Roman"/>
          <w:color w:val="auto"/>
        </w:rPr>
        <w:t xml:space="preserve">We predicted that the sites with </w:t>
      </w:r>
      <w:r w:rsidR="00302D78">
        <w:rPr>
          <w:rFonts w:ascii="Times New Roman" w:hAnsi="Times New Roman" w:cs="Times New Roman"/>
          <w:color w:val="auto"/>
        </w:rPr>
        <w:t xml:space="preserve">the </w:t>
      </w:r>
      <w:r>
        <w:rPr>
          <w:rFonts w:ascii="Times New Roman" w:hAnsi="Times New Roman" w:cs="Times New Roman"/>
          <w:color w:val="auto"/>
        </w:rPr>
        <w:t xml:space="preserve">highest pre-disturbance generality, </w:t>
      </w:r>
      <w:proofErr w:type="spellStart"/>
      <w:r>
        <w:rPr>
          <w:rFonts w:ascii="Times New Roman" w:hAnsi="Times New Roman" w:cs="Times New Roman"/>
          <w:color w:val="auto"/>
        </w:rPr>
        <w:t>nestedness</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connectance</w:t>
      </w:r>
      <w:proofErr w:type="spellEnd"/>
      <w:r>
        <w:rPr>
          <w:rFonts w:ascii="Times New Roman" w:hAnsi="Times New Roman" w:cs="Times New Roman"/>
          <w:color w:val="auto"/>
        </w:rPr>
        <w:t xml:space="preserve">, abundance, and species richness, and </w:t>
      </w:r>
      <w:r w:rsidR="00302D78">
        <w:rPr>
          <w:rFonts w:ascii="Times New Roman" w:hAnsi="Times New Roman" w:cs="Times New Roman"/>
          <w:color w:val="auto"/>
        </w:rPr>
        <w:t xml:space="preserve">the </w:t>
      </w:r>
      <w:r>
        <w:rPr>
          <w:rFonts w:ascii="Times New Roman" w:hAnsi="Times New Roman" w:cs="Times New Roman"/>
          <w:color w:val="auto"/>
        </w:rPr>
        <w:t>lowest modularity would be most resistant to change</w:t>
      </w:r>
      <w:ins w:id="276" w:author="Molly Martin" w:date="2020-10-16T17:00:00Z">
        <w:r w:rsidR="002E6540">
          <w:rPr>
            <w:rFonts w:ascii="Times New Roman" w:hAnsi="Times New Roman" w:cs="Times New Roman"/>
            <w:color w:val="auto"/>
          </w:rPr>
          <w:t xml:space="preserve"> </w:t>
        </w:r>
        <w:r w:rsidR="002E6540">
          <w:rPr>
            <w:rFonts w:ascii="Times New Roman" w:hAnsi="Times New Roman" w:cs="Times New Roman"/>
            <w:color w:val="auto"/>
          </w:rPr>
          <w:fldChar w:fldCharType="begin" w:fldLock="1"/>
        </w:r>
      </w:ins>
      <w:r w:rsidR="0003054F">
        <w:rPr>
          <w:rFonts w:ascii="Times New Roman" w:hAnsi="Times New Roman" w:cs="Times New Roman"/>
          <w:color w:val="auto"/>
        </w:rPr>
        <w:instrText>ADDIN CSL_CITATION {"citationItems":[{"id":"ITEM-1","itemData":{"author":[{"dropping-particle":"","family":"Thébault","given":"Elisa","non-dropping-particle":"","parse-names":false,"suffix":""},{"dropping-particle":"","family":"Fontaine","given":"Colin","non-dropping-particle":"","parse-names":false,"suffix":""}],"container-title":"Science","id":"ITEM-1","issued":{"date-parts":[["2010"]]},"page":"853-856","title":"Stability of Ecological Communities and the Architecture of Mutualistic and Trophic Networks","type":"article-journal","volume":"329"},"uris":["http://www.mendeley.com/documents/?uuid=a1a1c93c-40f3-4108-a106-e220e911fa84"]}],"mendeley":{"formattedCitation":"(Thébault &amp; Fontaine, 2010)","plainTextFormattedCitation":"(Thébault &amp; Fontaine, 2010)","previouslyFormattedCitation":"(Thébault &amp; Fontaine, 2010)"},"properties":{"noteIndex":0},"schema":"https://github.com/citation-style-language/schema/raw/master/csl-citation.json"}</w:instrText>
      </w:r>
      <w:r w:rsidR="002E6540">
        <w:rPr>
          <w:rFonts w:ascii="Times New Roman" w:hAnsi="Times New Roman" w:cs="Times New Roman"/>
          <w:color w:val="auto"/>
        </w:rPr>
        <w:fldChar w:fldCharType="separate"/>
      </w:r>
      <w:r w:rsidR="002E6540" w:rsidRPr="002E6540">
        <w:rPr>
          <w:rFonts w:ascii="Times New Roman" w:hAnsi="Times New Roman" w:cs="Times New Roman"/>
          <w:noProof/>
          <w:color w:val="auto"/>
        </w:rPr>
        <w:t>(Thébault &amp; Fontaine, 2010)</w:t>
      </w:r>
      <w:ins w:id="277" w:author="Molly Martin" w:date="2020-10-16T17:00:00Z">
        <w:r w:rsidR="002E6540">
          <w:rPr>
            <w:rFonts w:ascii="Times New Roman" w:hAnsi="Times New Roman" w:cs="Times New Roman"/>
            <w:color w:val="auto"/>
          </w:rPr>
          <w:fldChar w:fldCharType="end"/>
        </w:r>
      </w:ins>
      <w:r>
        <w:rPr>
          <w:rFonts w:ascii="Times New Roman" w:hAnsi="Times New Roman" w:cs="Times New Roman"/>
          <w:color w:val="auto"/>
        </w:rPr>
        <w:t>.</w:t>
      </w:r>
      <w:r>
        <w:rPr>
          <w:rFonts w:ascii="Times New Roman" w:hAnsi="Times New Roman" w:cs="Times New Roman"/>
          <w:b/>
          <w:color w:val="auto"/>
        </w:rPr>
        <w:t xml:space="preserve"> </w:t>
      </w:r>
      <w:r>
        <w:rPr>
          <w:rFonts w:ascii="Times New Roman" w:hAnsi="Times New Roman" w:cs="Times New Roman"/>
          <w:color w:val="auto"/>
        </w:rPr>
        <w:t xml:space="preserve">The best predictors of resistance were baseline bee abundance and species richness, not network metrics. As expected, we found a significant negative relationship between baseline average bee abundance per site and the amount of change in abundance between the baseline year and 2018 at burned sites with high initial bee abundance leading to less change (2002: t=-5.40, P=.03 and 2003: t=-2.46, P=0.13). We also found a similar, however nonsignificant, negative relationship between baseline bee species richness per site and change in bee species richness (2002: t=-1.40, P=0.24 and 2003: t=-2.08, P=0.17). Similarly, there was a nonsignificant indication that baseline initial plant species richness per site predicted the change in 2018 plant species richness (2002: t=-0.31, P=0.78 and 2003: t=-2.31, P=0.15). </w:t>
      </w:r>
    </w:p>
    <w:p w14:paraId="1CC384A1" w14:textId="77777777"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 xml:space="preserve">While we expected high </w:t>
      </w:r>
      <w:proofErr w:type="spellStart"/>
      <w:r>
        <w:rPr>
          <w:rFonts w:ascii="Times New Roman" w:hAnsi="Times New Roman" w:cs="Times New Roman"/>
          <w:color w:val="auto"/>
        </w:rPr>
        <w:t>connectance</w:t>
      </w:r>
      <w:proofErr w:type="spellEnd"/>
      <w:r>
        <w:rPr>
          <w:rFonts w:ascii="Times New Roman" w:hAnsi="Times New Roman" w:cs="Times New Roman"/>
          <w:color w:val="auto"/>
        </w:rPr>
        <w:t xml:space="preserve"> and low modularity to lead to resistance, we found no significant or consistent relationship between initial values of </w:t>
      </w:r>
      <w:proofErr w:type="spellStart"/>
      <w:r>
        <w:rPr>
          <w:rFonts w:ascii="Times New Roman" w:hAnsi="Times New Roman" w:cs="Times New Roman"/>
          <w:color w:val="auto"/>
        </w:rPr>
        <w:t>connectance</w:t>
      </w:r>
      <w:proofErr w:type="spellEnd"/>
      <w:r>
        <w:rPr>
          <w:rFonts w:ascii="Times New Roman" w:hAnsi="Times New Roman" w:cs="Times New Roman"/>
          <w:color w:val="auto"/>
        </w:rPr>
        <w:t xml:space="preserve"> or modularity and </w:t>
      </w:r>
      <w:r>
        <w:rPr>
          <w:rFonts w:ascii="Times New Roman" w:hAnsi="Times New Roman" w:cs="Times New Roman"/>
          <w:color w:val="auto"/>
        </w:rPr>
        <w:lastRenderedPageBreak/>
        <w:t xml:space="preserve">change in bee abundance or bee species richness for either baseline year (Table 2, S1. Table 2). However, as predicted, weighted </w:t>
      </w:r>
      <w:proofErr w:type="spellStart"/>
      <w:r>
        <w:rPr>
          <w:rFonts w:ascii="Times New Roman" w:hAnsi="Times New Roman" w:cs="Times New Roman"/>
          <w:color w:val="auto"/>
        </w:rPr>
        <w:t>connectance</w:t>
      </w:r>
      <w:proofErr w:type="spellEnd"/>
      <w:r>
        <w:rPr>
          <w:rFonts w:ascii="Times New Roman" w:hAnsi="Times New Roman" w:cs="Times New Roman"/>
          <w:color w:val="auto"/>
        </w:rPr>
        <w:t xml:space="preserve"> predicted the change in bee species richness (t=-5.18, P=0.03) in one year (2002). Additionally, we found no significant relationships between changes in network structure and plant species richness. </w:t>
      </w:r>
    </w:p>
    <w:p w14:paraId="13C3C7F8" w14:textId="77777777"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t>Weather:</w:t>
      </w:r>
    </w:p>
    <w:p w14:paraId="3C4DAEA4" w14:textId="77777777" w:rsidR="00AD2A63" w:rsidRDefault="00601951" w:rsidP="0065058B">
      <w:pPr>
        <w:spacing w:line="480" w:lineRule="auto"/>
        <w:ind w:firstLine="720"/>
        <w:rPr>
          <w:ins w:id="278" w:author="Molly Martin" w:date="2021-02-25T08:18:00Z"/>
          <w:rFonts w:ascii="Times New Roman" w:hAnsi="Times New Roman" w:cs="Times New Roman"/>
          <w:color w:val="auto"/>
        </w:rPr>
      </w:pPr>
      <w:r>
        <w:rPr>
          <w:rFonts w:ascii="Times New Roman" w:hAnsi="Times New Roman" w:cs="Times New Roman"/>
          <w:color w:val="auto"/>
        </w:rPr>
        <w:t xml:space="preserve"> </w:t>
      </w:r>
      <w:r w:rsidR="000A643C">
        <w:rPr>
          <w:rFonts w:ascii="Times New Roman" w:hAnsi="Times New Roman" w:cs="Times New Roman"/>
          <w:color w:val="auto"/>
        </w:rPr>
        <w:t>The</w:t>
      </w:r>
      <w:r>
        <w:rPr>
          <w:rFonts w:ascii="Times New Roman" w:hAnsi="Times New Roman" w:cs="Times New Roman"/>
          <w:color w:val="auto"/>
        </w:rPr>
        <w:t xml:space="preserve"> difference in the monthly average of the daily temperature minimum, maximum, and precipitation between 2001-2002</w:t>
      </w:r>
      <w:r w:rsidR="000A643C">
        <w:rPr>
          <w:rFonts w:ascii="Times New Roman" w:hAnsi="Times New Roman" w:cs="Times New Roman"/>
          <w:color w:val="auto"/>
        </w:rPr>
        <w:t xml:space="preserve">, </w:t>
      </w:r>
      <w:r>
        <w:rPr>
          <w:rFonts w:ascii="Times New Roman" w:hAnsi="Times New Roman" w:cs="Times New Roman"/>
          <w:color w:val="auto"/>
        </w:rPr>
        <w:t>2002-2003</w:t>
      </w:r>
      <w:r w:rsidR="00CF79D7">
        <w:rPr>
          <w:rFonts w:ascii="Times New Roman" w:hAnsi="Times New Roman" w:cs="Times New Roman"/>
          <w:color w:val="auto"/>
        </w:rPr>
        <w:t>,</w:t>
      </w:r>
      <w:r>
        <w:rPr>
          <w:rFonts w:ascii="Times New Roman" w:hAnsi="Times New Roman" w:cs="Times New Roman"/>
          <w:color w:val="auto"/>
        </w:rPr>
        <w:t xml:space="preserve"> </w:t>
      </w:r>
      <w:r w:rsidR="000A643C">
        <w:rPr>
          <w:rFonts w:ascii="Times New Roman" w:hAnsi="Times New Roman" w:cs="Times New Roman"/>
          <w:color w:val="auto"/>
        </w:rPr>
        <w:t xml:space="preserve">and 2017-2018 </w:t>
      </w:r>
      <w:r>
        <w:rPr>
          <w:rFonts w:ascii="Times New Roman" w:hAnsi="Times New Roman" w:cs="Times New Roman"/>
          <w:color w:val="auto"/>
        </w:rPr>
        <w:t>was relatively small</w:t>
      </w:r>
      <w:r w:rsidR="000A643C">
        <w:rPr>
          <w:rFonts w:ascii="Times New Roman" w:hAnsi="Times New Roman" w:cs="Times New Roman"/>
          <w:color w:val="auto"/>
        </w:rPr>
        <w:t xml:space="preserve"> (S1. Fig</w:t>
      </w:r>
      <w:ins w:id="279" w:author="Molly Martin" w:date="2020-10-20T12:10:00Z">
        <w:r w:rsidR="00D6326E">
          <w:rPr>
            <w:rFonts w:ascii="Times New Roman" w:hAnsi="Times New Roman" w:cs="Times New Roman"/>
            <w:color w:val="auto"/>
          </w:rPr>
          <w:t>s.</w:t>
        </w:r>
      </w:ins>
      <w:del w:id="280" w:author="Molly Martin" w:date="2020-10-20T12:10:00Z">
        <w:r w:rsidR="000A643C" w:rsidDel="00D6326E">
          <w:rPr>
            <w:rFonts w:ascii="Times New Roman" w:hAnsi="Times New Roman" w:cs="Times New Roman"/>
            <w:color w:val="auto"/>
          </w:rPr>
          <w:delText>ures</w:delText>
        </w:r>
      </w:del>
      <w:r w:rsidR="000A643C">
        <w:rPr>
          <w:rFonts w:ascii="Times New Roman" w:hAnsi="Times New Roman" w:cs="Times New Roman"/>
          <w:color w:val="auto"/>
        </w:rPr>
        <w:t xml:space="preserve"> 1</w:t>
      </w:r>
      <w:ins w:id="281" w:author="Molly Martin" w:date="2020-10-20T12:10:00Z">
        <w:r w:rsidR="00D6326E">
          <w:rPr>
            <w:rFonts w:ascii="Times New Roman" w:hAnsi="Times New Roman" w:cs="Times New Roman"/>
            <w:color w:val="auto"/>
          </w:rPr>
          <w:t>-</w:t>
        </w:r>
      </w:ins>
      <w:del w:id="282" w:author="Molly Martin" w:date="2020-10-20T12:10:00Z">
        <w:r w:rsidR="000A643C" w:rsidDel="00D6326E">
          <w:rPr>
            <w:rFonts w:ascii="Times New Roman" w:hAnsi="Times New Roman" w:cs="Times New Roman"/>
            <w:color w:val="auto"/>
          </w:rPr>
          <w:delText xml:space="preserve"> and </w:delText>
        </w:r>
      </w:del>
      <w:r w:rsidR="000A643C">
        <w:rPr>
          <w:rFonts w:ascii="Times New Roman" w:hAnsi="Times New Roman" w:cs="Times New Roman"/>
          <w:color w:val="auto"/>
        </w:rPr>
        <w:t xml:space="preserve">2) although 2017-2018 was cooler. This suggests </w:t>
      </w:r>
      <w:r>
        <w:rPr>
          <w:rFonts w:ascii="Times New Roman" w:hAnsi="Times New Roman" w:cs="Times New Roman"/>
          <w:color w:val="auto"/>
        </w:rPr>
        <w:t xml:space="preserve">the differences in bee and plant communities between these years </w:t>
      </w:r>
      <w:r w:rsidR="000A643C">
        <w:rPr>
          <w:rFonts w:ascii="Times New Roman" w:hAnsi="Times New Roman" w:cs="Times New Roman"/>
          <w:color w:val="auto"/>
        </w:rPr>
        <w:t>are unlikely to be explained by</w:t>
      </w:r>
      <w:r>
        <w:rPr>
          <w:rFonts w:ascii="Times New Roman" w:hAnsi="Times New Roman" w:cs="Times New Roman"/>
          <w:color w:val="auto"/>
        </w:rPr>
        <w:t xml:space="preserve"> weather. </w:t>
      </w:r>
    </w:p>
    <w:p w14:paraId="190DAA8C" w14:textId="77777777" w:rsidR="00AD2A63" w:rsidRDefault="00AD2A63" w:rsidP="00AD2A63">
      <w:pPr>
        <w:spacing w:line="480" w:lineRule="auto"/>
        <w:rPr>
          <w:ins w:id="283" w:author="Molly Martin" w:date="2021-02-25T08:18:00Z"/>
          <w:rFonts w:ascii="Times New Roman" w:hAnsi="Times New Roman" w:cs="Times New Roman"/>
          <w:b/>
          <w:bCs/>
          <w:color w:val="auto"/>
        </w:rPr>
      </w:pPr>
      <w:ins w:id="284" w:author="Molly Martin" w:date="2021-02-25T08:18:00Z">
        <w:r w:rsidRPr="00AD2A63">
          <w:rPr>
            <w:rFonts w:ascii="Times New Roman" w:hAnsi="Times New Roman" w:cs="Times New Roman"/>
            <w:b/>
            <w:bCs/>
            <w:color w:val="auto"/>
            <w:rPrChange w:id="285" w:author="Molly Martin" w:date="2021-02-25T08:18:00Z">
              <w:rPr>
                <w:rFonts w:ascii="Times New Roman" w:hAnsi="Times New Roman" w:cs="Times New Roman"/>
                <w:color w:val="auto"/>
              </w:rPr>
            </w:rPrChange>
          </w:rPr>
          <w:t xml:space="preserve">Sampling Completeness: </w:t>
        </w:r>
      </w:ins>
    </w:p>
    <w:p w14:paraId="5A79C458" w14:textId="5CE3B418" w:rsidR="0065058B" w:rsidRPr="00AD2A63" w:rsidRDefault="00AD2A63">
      <w:pPr>
        <w:spacing w:line="480" w:lineRule="auto"/>
        <w:rPr>
          <w:b/>
          <w:bCs/>
          <w:color w:val="auto"/>
          <w:rPrChange w:id="286" w:author="Molly Martin" w:date="2021-02-25T08:18:00Z">
            <w:rPr>
              <w:color w:val="auto"/>
            </w:rPr>
          </w:rPrChange>
        </w:rPr>
        <w:pPrChange w:id="287" w:author="Molly Martin" w:date="2021-02-25T08:18:00Z">
          <w:pPr>
            <w:spacing w:line="480" w:lineRule="auto"/>
            <w:ind w:firstLine="720"/>
          </w:pPr>
        </w:pPrChange>
      </w:pPr>
      <w:ins w:id="288" w:author="Molly Martin" w:date="2021-02-25T08:18:00Z">
        <w:r>
          <w:rPr>
            <w:rFonts w:ascii="Times New Roman" w:hAnsi="Times New Roman" w:cs="Times New Roman"/>
            <w:b/>
            <w:bCs/>
            <w:color w:val="auto"/>
          </w:rPr>
          <w:tab/>
        </w:r>
      </w:ins>
      <w:ins w:id="289" w:author="Molly Martin" w:date="2021-02-25T08:20:00Z">
        <w:r>
          <w:rPr>
            <w:rFonts w:ascii="Times New Roman" w:hAnsi="Times New Roman" w:cs="Times New Roman"/>
            <w:color w:val="auto"/>
          </w:rPr>
          <w:t xml:space="preserve">Sampling completeness for </w:t>
        </w:r>
      </w:ins>
      <w:ins w:id="290" w:author="Molly Martin" w:date="2021-02-26T10:44:00Z">
        <w:r w:rsidR="00302D78">
          <w:rPr>
            <w:rFonts w:ascii="Times New Roman" w:hAnsi="Times New Roman" w:cs="Times New Roman"/>
            <w:color w:val="auto"/>
          </w:rPr>
          <w:t xml:space="preserve">bee </w:t>
        </w:r>
      </w:ins>
      <w:ins w:id="291" w:author="Molly Martin" w:date="2021-02-25T08:20:00Z">
        <w:r>
          <w:rPr>
            <w:rFonts w:ascii="Times New Roman" w:hAnsi="Times New Roman" w:cs="Times New Roman"/>
            <w:color w:val="auto"/>
          </w:rPr>
          <w:t>species richness (83.98%)</w:t>
        </w:r>
      </w:ins>
      <w:ins w:id="292" w:author="Molly Martin" w:date="2021-02-26T10:44:00Z">
        <w:r w:rsidR="00302D78">
          <w:rPr>
            <w:rFonts w:ascii="Times New Roman" w:hAnsi="Times New Roman" w:cs="Times New Roman"/>
            <w:color w:val="auto"/>
          </w:rPr>
          <w:t xml:space="preserve"> and plant species richness (</w:t>
        </w:r>
      </w:ins>
      <w:ins w:id="293" w:author="Molly Martin" w:date="2021-02-26T11:49:00Z">
        <w:r w:rsidR="00326E28">
          <w:rPr>
            <w:rFonts w:ascii="Times New Roman" w:hAnsi="Times New Roman" w:cs="Times New Roman"/>
            <w:color w:val="auto"/>
          </w:rPr>
          <w:t>93</w:t>
        </w:r>
      </w:ins>
      <w:ins w:id="294" w:author="Molly Martin" w:date="2021-02-26T10:44:00Z">
        <w:r w:rsidR="00302D78">
          <w:rPr>
            <w:rFonts w:ascii="Times New Roman" w:hAnsi="Times New Roman" w:cs="Times New Roman"/>
            <w:color w:val="auto"/>
          </w:rPr>
          <w:t>.0</w:t>
        </w:r>
      </w:ins>
      <w:ins w:id="295" w:author="Molly Martin" w:date="2021-02-26T11:49:00Z">
        <w:r w:rsidR="00326E28">
          <w:rPr>
            <w:rFonts w:ascii="Times New Roman" w:hAnsi="Times New Roman" w:cs="Times New Roman"/>
            <w:color w:val="auto"/>
          </w:rPr>
          <w:t>9</w:t>
        </w:r>
      </w:ins>
      <w:ins w:id="296" w:author="Molly Martin" w:date="2021-02-26T10:44:00Z">
        <w:r w:rsidR="00302D78">
          <w:rPr>
            <w:rFonts w:ascii="Times New Roman" w:hAnsi="Times New Roman" w:cs="Times New Roman"/>
            <w:color w:val="auto"/>
          </w:rPr>
          <w:t>%) were high</w:t>
        </w:r>
      </w:ins>
      <w:ins w:id="297" w:author="Molly Martin" w:date="2021-02-25T08:20:00Z">
        <w:r>
          <w:rPr>
            <w:rFonts w:ascii="Times New Roman" w:hAnsi="Times New Roman" w:cs="Times New Roman"/>
            <w:color w:val="auto"/>
          </w:rPr>
          <w:t xml:space="preserve">, </w:t>
        </w:r>
      </w:ins>
      <w:ins w:id="298" w:author="Molly Martin" w:date="2021-02-25T18:30:00Z">
        <w:r w:rsidR="00CB28EB">
          <w:rPr>
            <w:rFonts w:ascii="Times New Roman" w:hAnsi="Times New Roman" w:cs="Times New Roman"/>
            <w:color w:val="auto"/>
          </w:rPr>
          <w:t>whereas</w:t>
        </w:r>
      </w:ins>
      <w:ins w:id="299" w:author="Molly Martin" w:date="2021-02-25T08:20:00Z">
        <w:r>
          <w:rPr>
            <w:rFonts w:ascii="Times New Roman" w:hAnsi="Times New Roman" w:cs="Times New Roman"/>
            <w:color w:val="auto"/>
          </w:rPr>
          <w:t xml:space="preserve"> interaction sampling completeness was relatively low (48.13%).</w:t>
        </w:r>
      </w:ins>
      <w:r w:rsidR="0065058B" w:rsidRPr="00AD2A63">
        <w:rPr>
          <w:rFonts w:ascii="Times New Roman" w:hAnsi="Times New Roman" w:cs="Times New Roman"/>
          <w:b/>
          <w:bCs/>
          <w:color w:val="auto"/>
        </w:rPr>
        <w:br w:type="page"/>
      </w:r>
    </w:p>
    <w:p w14:paraId="6976E8CE" w14:textId="576BB7DF"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lastRenderedPageBreak/>
        <w:t>Discussion</w:t>
      </w:r>
    </w:p>
    <w:p w14:paraId="11CE1B6D" w14:textId="7E3EF152" w:rsidR="00385E48" w:rsidRDefault="00601951">
      <w:pPr>
        <w:spacing w:line="480" w:lineRule="auto"/>
        <w:ind w:firstLine="720"/>
      </w:pPr>
      <w:r>
        <w:rPr>
          <w:rFonts w:ascii="Times New Roman" w:hAnsi="Times New Roman" w:cs="Times New Roman"/>
          <w:color w:val="auto"/>
        </w:rPr>
        <w:t xml:space="preserve">We found that community resistance to disturbance </w:t>
      </w:r>
      <w:del w:id="300" w:author="Molly Martin" w:date="2020-10-16T11:12:00Z">
        <w:r w:rsidDel="00D16530">
          <w:rPr>
            <w:rFonts w:ascii="Times New Roman" w:hAnsi="Times New Roman" w:cs="Times New Roman"/>
            <w:color w:val="auto"/>
          </w:rPr>
          <w:delText xml:space="preserve">had a </w:delText>
        </w:r>
      </w:del>
      <w:del w:id="301" w:author="Molly Martin" w:date="2020-10-16T10:59:00Z">
        <w:r w:rsidDel="00A213B0">
          <w:rPr>
            <w:rFonts w:ascii="Times New Roman" w:hAnsi="Times New Roman" w:cs="Times New Roman"/>
            <w:color w:val="auto"/>
          </w:rPr>
          <w:delText xml:space="preserve">significant </w:delText>
        </w:r>
      </w:del>
      <w:del w:id="302" w:author="Molly Martin" w:date="2020-10-16T11:12:00Z">
        <w:r w:rsidR="000A643C" w:rsidDel="00D16530">
          <w:rPr>
            <w:rFonts w:ascii="Times New Roman" w:hAnsi="Times New Roman" w:cs="Times New Roman"/>
            <w:color w:val="auto"/>
          </w:rPr>
          <w:delText xml:space="preserve">positive </w:delText>
        </w:r>
        <w:r w:rsidDel="00D16530">
          <w:rPr>
            <w:rFonts w:ascii="Times New Roman" w:hAnsi="Times New Roman" w:cs="Times New Roman"/>
            <w:color w:val="auto"/>
          </w:rPr>
          <w:delText>linear relationship</w:delText>
        </w:r>
      </w:del>
      <w:ins w:id="303" w:author="Molly Martin" w:date="2020-10-16T11:12:00Z">
        <w:r w:rsidR="00D16530">
          <w:rPr>
            <w:rFonts w:ascii="Times New Roman" w:hAnsi="Times New Roman" w:cs="Times New Roman"/>
            <w:color w:val="auto"/>
          </w:rPr>
          <w:t>increased</w:t>
        </w:r>
      </w:ins>
      <w:r>
        <w:rPr>
          <w:rFonts w:ascii="Times New Roman" w:hAnsi="Times New Roman" w:cs="Times New Roman"/>
          <w:color w:val="auto"/>
        </w:rPr>
        <w:t xml:space="preserve"> with </w:t>
      </w:r>
      <w:ins w:id="304" w:author="Molly Martin" w:date="2020-10-16T11:12:00Z">
        <w:r w:rsidR="00D16530">
          <w:rPr>
            <w:rFonts w:ascii="Times New Roman" w:hAnsi="Times New Roman" w:cs="Times New Roman"/>
            <w:color w:val="auto"/>
          </w:rPr>
          <w:t xml:space="preserve">increasing </w:t>
        </w:r>
      </w:ins>
      <w:r>
        <w:rPr>
          <w:rFonts w:ascii="Times New Roman" w:hAnsi="Times New Roman" w:cs="Times New Roman"/>
          <w:color w:val="auto"/>
        </w:rPr>
        <w:t>bee abundance and species richness</w:t>
      </w:r>
      <w:ins w:id="305" w:author="Molly Martin" w:date="2020-10-16T11:12:00Z">
        <w:r w:rsidR="00D16530">
          <w:rPr>
            <w:rFonts w:ascii="Times New Roman" w:hAnsi="Times New Roman" w:cs="Times New Roman"/>
            <w:color w:val="auto"/>
          </w:rPr>
          <w:t xml:space="preserve">, while </w:t>
        </w:r>
      </w:ins>
      <w:del w:id="306" w:author="Molly Martin" w:date="2020-10-16T11:12:00Z">
        <w:r w:rsidDel="00D16530">
          <w:rPr>
            <w:rFonts w:ascii="Times New Roman" w:hAnsi="Times New Roman" w:cs="Times New Roman"/>
            <w:color w:val="auto"/>
          </w:rPr>
          <w:delText xml:space="preserve"> rather than </w:delText>
        </w:r>
      </w:del>
      <w:r>
        <w:rPr>
          <w:rFonts w:ascii="Times New Roman" w:hAnsi="Times New Roman" w:cs="Times New Roman"/>
          <w:color w:val="auto"/>
        </w:rPr>
        <w:t>network metrics</w:t>
      </w:r>
      <w:ins w:id="307" w:author="Molly Martin" w:date="2020-10-16T11:12:00Z">
        <w:r w:rsidR="00D16530">
          <w:rPr>
            <w:rFonts w:ascii="Times New Roman" w:hAnsi="Times New Roman" w:cs="Times New Roman"/>
            <w:color w:val="auto"/>
          </w:rPr>
          <w:t xml:space="preserve"> tended to remain unchanged</w:t>
        </w:r>
      </w:ins>
      <w:r>
        <w:rPr>
          <w:rFonts w:ascii="Times New Roman" w:hAnsi="Times New Roman" w:cs="Times New Roman"/>
          <w:color w:val="auto"/>
        </w:rPr>
        <w:t xml:space="preserve">. </w:t>
      </w:r>
      <w:ins w:id="308" w:author="Molly Martin" w:date="2020-10-16T11:02:00Z">
        <w:r w:rsidR="00A213B0">
          <w:rPr>
            <w:rFonts w:ascii="Times New Roman" w:hAnsi="Times New Roman" w:cs="Times New Roman"/>
            <w:color w:val="auto"/>
          </w:rPr>
          <w:t xml:space="preserve">The relationship between resistance and bee abundance was significant for one pre-fire year and a non-significant trend was found for the other pre-fire year and when comparing resistance to species richness. </w:t>
        </w:r>
      </w:ins>
      <w:del w:id="309" w:author="Molly Martin" w:date="2020-10-16T11:12:00Z">
        <w:r w:rsidR="000A643C" w:rsidDel="00D16530">
          <w:rPr>
            <w:rFonts w:ascii="Times New Roman" w:hAnsi="Times New Roman" w:cs="Times New Roman"/>
            <w:color w:val="auto"/>
          </w:rPr>
          <w:delText xml:space="preserve">While the positive relationship with bee abundance and species richness was expected, the lack of </w:delText>
        </w:r>
        <w:r w:rsidR="00336291" w:rsidDel="00D16530">
          <w:rPr>
            <w:rFonts w:ascii="Times New Roman" w:hAnsi="Times New Roman" w:cs="Times New Roman"/>
            <w:color w:val="auto"/>
          </w:rPr>
          <w:delText>a network metric effect was unexpected.</w:delText>
        </w:r>
      </w:del>
      <w:ins w:id="310" w:author="Molly Martin" w:date="2020-10-16T11:12:00Z">
        <w:r w:rsidR="00D16530">
          <w:rPr>
            <w:rFonts w:ascii="Times New Roman" w:hAnsi="Times New Roman" w:cs="Times New Roman"/>
            <w:color w:val="auto"/>
          </w:rPr>
          <w:t>Although we did expect that networ</w:t>
        </w:r>
      </w:ins>
      <w:ins w:id="311" w:author="Molly Martin" w:date="2020-10-16T11:13:00Z">
        <w:r w:rsidR="00D16530">
          <w:rPr>
            <w:rFonts w:ascii="Times New Roman" w:hAnsi="Times New Roman" w:cs="Times New Roman"/>
            <w:color w:val="auto"/>
          </w:rPr>
          <w:t xml:space="preserve">k structure would respond to fire, the lack of change makes sense in light of what we know about the temporal dynamics of plant-animal </w:t>
        </w:r>
      </w:ins>
      <w:ins w:id="312" w:author="Molly Martin" w:date="2021-02-25T08:22:00Z">
        <w:r w:rsidR="00576892">
          <w:rPr>
            <w:rFonts w:ascii="Times New Roman" w:hAnsi="Times New Roman" w:cs="Times New Roman"/>
            <w:color w:val="auto"/>
          </w:rPr>
          <w:t>mutualistic</w:t>
        </w:r>
      </w:ins>
      <w:ins w:id="313" w:author="Molly Martin" w:date="2020-10-16T11:13:00Z">
        <w:r w:rsidR="00D16530">
          <w:rPr>
            <w:rFonts w:ascii="Times New Roman" w:hAnsi="Times New Roman" w:cs="Times New Roman"/>
            <w:color w:val="auto"/>
          </w:rPr>
          <w:t xml:space="preserve"> networks, which tend to exhibit relatively low inter-annual variation in their aggregate properties</w:t>
        </w:r>
      </w:ins>
      <w:ins w:id="314" w:author="Molly Martin" w:date="2020-10-16T11:20:00Z">
        <w:r w:rsidR="00D16530">
          <w:rPr>
            <w:rFonts w:ascii="Times New Roman" w:hAnsi="Times New Roman" w:cs="Times New Roman"/>
            <w:color w:val="auto"/>
          </w:rPr>
          <w:t xml:space="preserve"> </w:t>
        </w:r>
        <w:r w:rsidR="00D16530">
          <w:rPr>
            <w:rFonts w:ascii="Times New Roman" w:hAnsi="Times New Roman" w:cs="Times New Roman"/>
            <w:color w:val="auto"/>
          </w:rPr>
          <w:fldChar w:fldCharType="begin" w:fldLock="1"/>
        </w:r>
      </w:ins>
      <w:r w:rsidR="00B8044B">
        <w:rPr>
          <w:rFonts w:ascii="Times New Roman" w:hAnsi="Times New Roman" w:cs="Times New Roman"/>
          <w:color w:val="auto"/>
        </w:rPr>
        <w:instrText>ADDIN CSL_CITATION {"citationItems":[{"id":"ITEM-1","itemData":{"abstract":"Most studies of plant–animal mutualistic networks have been temporally static. This approach has revealed many general patterns in the structure of complex webs of mutualistic interactions, but limits our ability to understand the ecological and evolutionary processes that shape these networks, and to predict the consequences of natural and human-driven disturbance on species interactions. The growing availability of temporally explicit data is allowing ecologists to move beyond this static perspective. We review the growing literature dealing with temporal dynamics in plant– animal mutualistic networks including pollination, seed dispersal and ant defence mutualisms. We identify general patterns of temporal variation in these networks across temporal scales. We discuss potential mechanisms underlying variation in interactions, ranging from behavioural and physiological processes at the narrowest temporal scales to ecological and evolutionary processes operating over much broader temporal scales. We conclude by discussing priorities for future research, including an improved understanding of the abiotic and biotic factors driving temporal network change, and further development and refinement of analytical tools. Our review highlights the key role of the importance of considering the temporal dimension for our understanding of the ecology and evolution of complex webs of mutualistic interactions.","author":[{"dropping-particle":"","family":"CaraDonna","given":"Paul","non-dropping-particle":"","parse-names":false,"suffix":""},{"dropping-particle":"","family":"Burkle","given":"Laura","non-dropping-particle":"","parse-names":false,"suffix":""},{"dropping-particle":"","family":"Schwarz","given":"Benjamin","non-dropping-particle":"","parse-names":false,"suffix":""},{"dropping-particle":"","family":"Resasco","given":"Julian","non-dropping-particle":"","parse-names":false,"suffix":""},{"dropping-particle":"","family":"Knight","given":"Tiffany","non-dropping-particle":"","parse-names":false,"suffix":""},{"dropping-particle":"","family":"Benadi","given":"Gita","non-dropping-particle":"","parse-names":false,"suffix":""},{"dropping-particle":"","family":"Blüthgen","given":"Nico","non-dropping-particle":"","parse-names":false,"suffix":""},{"dropping-particle":"","family":"Dormann","given":"Carsten","non-dropping-particle":"","parse-names":false,"suffix":""},{"dropping-particle":"","family":"Fang","given":"Qiang","non-dropping-particle":"","parse-names":false,"suffix":""},{"dropping-particle":"","family":"Fründ","given":"Jochen","non-dropping-particle":"","parse-names":false,"suffix":""},{"dropping-particle":"","family":"Gauzens","given":"Benoit","non-dropping-particle":"","parse-names":false,"suffix":""},{"dropping-particle":"","family":"Kaiser-Bunbury","given":"Christopher","non-dropping-particle":"","parse-names":false,"suffix":""},{"dropping-particle":"","family":"Winfree","given":"Rachael","non-dropping-particle":"","parse-names":false,"suffix":""},{"dropping-particle":"","family":"Vazquez","given":"Diego","non-dropping-particle":"","parse-names":false,"suffix":""}],"container-title":"Ecology Letters","id":"ITEM-1","issued":{"date-parts":[["2020"]]},"page":"452714","title":"Seeing through the static: The temporal dimension of plant–animal mutualistic interactions","type":"article-journal"},"uris":["http://www.mendeley.com/documents/?uuid=b1e9753d-0675-4a0e-a4bf-406ec1bacc5a"]}],"mendeley":{"formattedCitation":"(CaraDonna et al., 2020)","plainTextFormattedCitation":"(CaraDonna et al., 2020)","previouslyFormattedCitation":"(CaraDonna et al., 2020)"},"properties":{"noteIndex":0},"schema":"https://github.com/citation-style-language/schema/raw/master/csl-citation.json"}</w:instrText>
      </w:r>
      <w:r w:rsidR="00D16530">
        <w:rPr>
          <w:rFonts w:ascii="Times New Roman" w:hAnsi="Times New Roman" w:cs="Times New Roman"/>
          <w:color w:val="auto"/>
        </w:rPr>
        <w:fldChar w:fldCharType="separate"/>
      </w:r>
      <w:r w:rsidR="00D16530" w:rsidRPr="00D16530">
        <w:rPr>
          <w:rFonts w:ascii="Times New Roman" w:hAnsi="Times New Roman" w:cs="Times New Roman"/>
          <w:noProof/>
          <w:color w:val="auto"/>
        </w:rPr>
        <w:t>(CaraDonna et al., 2020)</w:t>
      </w:r>
      <w:ins w:id="315" w:author="Molly Martin" w:date="2020-10-16T11:20:00Z">
        <w:r w:rsidR="00D16530">
          <w:rPr>
            <w:rFonts w:ascii="Times New Roman" w:hAnsi="Times New Roman" w:cs="Times New Roman"/>
            <w:color w:val="auto"/>
          </w:rPr>
          <w:fldChar w:fldCharType="end"/>
        </w:r>
      </w:ins>
      <w:ins w:id="316" w:author="Molly Martin" w:date="2020-10-16T11:14:00Z">
        <w:r w:rsidR="00D16530">
          <w:rPr>
            <w:rFonts w:ascii="Times New Roman" w:hAnsi="Times New Roman" w:cs="Times New Roman"/>
            <w:color w:val="auto"/>
          </w:rPr>
          <w:t>.</w:t>
        </w:r>
      </w:ins>
      <w:r w:rsidR="00336291">
        <w:rPr>
          <w:rFonts w:ascii="Times New Roman" w:hAnsi="Times New Roman" w:cs="Times New Roman"/>
          <w:color w:val="auto"/>
        </w:rPr>
        <w:t xml:space="preserve"> </w:t>
      </w:r>
      <w:r>
        <w:rPr>
          <w:rFonts w:ascii="Times New Roman" w:hAnsi="Times New Roman" w:cs="Times New Roman"/>
          <w:color w:val="auto"/>
        </w:rPr>
        <w:t xml:space="preserve">The only network metric that had a relationship with bee abundance and species richness was weighted </w:t>
      </w:r>
      <w:proofErr w:type="spellStart"/>
      <w:r>
        <w:rPr>
          <w:rFonts w:ascii="Times New Roman" w:hAnsi="Times New Roman" w:cs="Times New Roman"/>
          <w:color w:val="auto"/>
        </w:rPr>
        <w:t>connectance</w:t>
      </w:r>
      <w:proofErr w:type="spellEnd"/>
      <w:ins w:id="317" w:author="Molly Martin" w:date="2020-10-16T10:52:00Z">
        <w:r w:rsidR="00575566">
          <w:rPr>
            <w:rFonts w:ascii="Times New Roman" w:hAnsi="Times New Roman" w:cs="Times New Roman"/>
            <w:color w:val="auto"/>
          </w:rPr>
          <w:t>, and only for one pre-fire year</w:t>
        </w:r>
      </w:ins>
      <w:r>
        <w:rPr>
          <w:rFonts w:ascii="Times New Roman" w:hAnsi="Times New Roman" w:cs="Times New Roman"/>
          <w:color w:val="auto"/>
        </w:rPr>
        <w:t>.</w:t>
      </w:r>
      <w:del w:id="318" w:author="Molly Martin" w:date="2020-10-16T11:21:00Z">
        <w:r w:rsidDel="002B61CF">
          <w:rPr>
            <w:rFonts w:ascii="Times New Roman" w:hAnsi="Times New Roman" w:cs="Times New Roman"/>
            <w:color w:val="auto"/>
          </w:rPr>
          <w:delText xml:space="preserve"> These findings suggest that rather than focusing on strengthening the structural components of interaction networks in order to increase resistance, effort should be directed toward increasing abundance and species richness. These findings are consistent with McArthur and Elton’s theory (</w:delText>
        </w:r>
        <w:r w:rsidDel="002B61CF">
          <w:fldChar w:fldCharType="begin" w:fldLock="1"/>
        </w:r>
        <w:r w:rsidR="00E066E1" w:rsidRPr="002B61CF" w:rsidDel="002B61CF">
          <w:delInstrText>ADDIN CSL_CITATION {"citationItems":[{"id":"ITEM-1","itemData":{"author":[{"dropping-particle":"","family":"Elton","given":"C.S.","non-dropping-particle":"","parse-names":false,"suffix":""}],"id":"ITEM-1","issued":{"date-parts":[["1958"]]},"publisher":"Chapman &amp; Hall","publisher-place":"London","title":"Ecology of invasions by animals and plants","type":"book"},"uris":["http://www.mendeley.com/documents/?uuid=bff4ffac-bd9b-4b5b-81be-debe86e3db15"]},{"id":"ITEM-2","itemData":{"author":[{"dropping-particle":"","family":"MacArthur","given":"Robert","non-dropping-particle":"","parse-names":false,"suffix":""}],"container-title":"Ecology","id":"ITEM-2","issue":"3","issued":{"date-parts":[["1955"]]},"page":"533-536","title":"Fluctuations of animal populations and a measure of community stability","type":"article-journal","volume":"36"},"uris":["http://www.mendeley.com/documents/?uuid=e70812d5-73fd-4440-b83b-2a1ee0607076"]}],"mendeley":{"formattedCitation":"(Elton, 1958; MacArthur, 1955)","manualFormatting":"MacArthur 1955, Elton 1958)","plainTextFormattedCitation":"(Elton, 1958; MacArthur, 1955)","previouslyFormattedCitation":"(Elton, 1958; MacArthur, 1955)"},"properties":{"noteIndex":0},"schema":"https://github.com/citation-style-language/schema/raw/master/csl-citation.json"}</w:delInstrText>
        </w:r>
        <w:r w:rsidDel="002B61CF">
          <w:fldChar w:fldCharType="separate"/>
        </w:r>
        <w:bookmarkStart w:id="319" w:name="__Fieldmark__704_1723522526"/>
        <w:r w:rsidRPr="002B61CF" w:rsidDel="002B61CF">
          <w:rPr>
            <w:rFonts w:ascii="Times New Roman" w:hAnsi="Times New Roman" w:cs="Times New Roman"/>
            <w:noProof/>
            <w:color w:val="auto"/>
          </w:rPr>
          <w:delText>MacArthur 1955, Elton 1958)</w:delText>
        </w:r>
        <w:bookmarkStart w:id="320" w:name="__Fieldmark__588_1216879420"/>
        <w:bookmarkStart w:id="321" w:name="__Fieldmark__761_345926733"/>
        <w:bookmarkStart w:id="322" w:name="__Fieldmark__790_840106984"/>
        <w:bookmarkStart w:id="323" w:name="__Fieldmark__1157_3211313464"/>
        <w:bookmarkStart w:id="324" w:name="__Fieldmark__662_2319225449"/>
        <w:bookmarkEnd w:id="320"/>
        <w:bookmarkEnd w:id="321"/>
        <w:bookmarkEnd w:id="322"/>
        <w:bookmarkEnd w:id="323"/>
        <w:bookmarkEnd w:id="324"/>
        <w:r w:rsidDel="002B61CF">
          <w:fldChar w:fldCharType="end"/>
        </w:r>
        <w:bookmarkEnd w:id="319"/>
        <w:r w:rsidDel="002B61CF">
          <w:rPr>
            <w:rFonts w:ascii="Times New Roman" w:hAnsi="Times New Roman" w:cs="Times New Roman"/>
            <w:color w:val="auto"/>
          </w:rPr>
          <w:delText xml:space="preserve"> and other more recent findings </w:delText>
        </w:r>
        <w:r w:rsidDel="002B61CF">
          <w:fldChar w:fldCharType="begin" w:fldLock="1"/>
        </w:r>
        <w:r w:rsidR="00E066E1" w:rsidDel="002B61CF">
          <w:delInstrText>ADDIN CSL_CITATION {"citationItems":[{"id":"ITEM-1","itemData":{"DOI":"10.1111/j.1461-0248.2007.01137.x","author":[{"dropping-particle":"","family":"Okuyama","given":"Toshinori","non-dropping-particle":"","parse-names":false,"suffix":""},{"dropping-particle":"","family":"Holland","given":"Nathaniel J.","non-dropping-particle":"","parse-names":false,"suffix":""}],"container-title":"Ecology Letters","id":"ITEM-1","issued":{"date-parts":[["2008"]]},"page":"208-216","title":"Network structural properties mediate the stability of mutualistic communities","type":"article-journal","volume":"11"},"uris":["http://www.mendeley.com/documents/?uuid=305fce16-3dd8-4633-b26b-724eac1e1e39"]},{"id":"ITEM-2","itemData":{"author":[{"dropping-particle":"","family":"Thébault","given":"Elisa","non-dropping-particle":"","parse-names":false,"suffix":""},{"dropping-particle":"","family":"Fontaine","given":"Colin","non-dropping-particle":"","parse-names":false,"suffix":""}],"container-title":"Science","id":"ITEM-2","issued":{"date-parts":[["2010"]]},"page":"853-856","title":"Stability of Ecological Communities and the Architecture of Mutualistic and Trophic Networks","type":"article-journal","volume":"329"},"uris":["http://www.mendeley.com/documents/?uuid=a1a1c93c-40f3-4108-a106-e220e911fa84"]}],"mendeley":{"formattedCitation":"(Okuyama &amp; Holland, 2008; Thébault &amp; Fontaine, 2010)","plainTextFormattedCitation":"(Okuyama &amp; Holland, 2008; Thébault &amp; Fontaine, 2010)","previouslyFormattedCitation":"(Okuyama &amp; Holland, 2008; Thébault &amp; Fontaine, 2010)"},"properties":{"noteIndex":0},"schema":"https://github.com/citation-style-language/schema/raw/master/csl-citation.json"}</w:delInstrText>
        </w:r>
        <w:r w:rsidDel="002B61CF">
          <w:fldChar w:fldCharType="separate"/>
        </w:r>
        <w:bookmarkStart w:id="325" w:name="__Fieldmark__611_1216879420"/>
        <w:bookmarkStart w:id="326" w:name="__Fieldmark__677_2319225449"/>
        <w:bookmarkStart w:id="327" w:name="__Fieldmark__801_840106984"/>
        <w:bookmarkStart w:id="328" w:name="__Fieldmark__770_345926733"/>
        <w:bookmarkStart w:id="329" w:name="__Fieldmark__724_1723522526"/>
        <w:bookmarkEnd w:id="325"/>
        <w:bookmarkEnd w:id="326"/>
        <w:bookmarkEnd w:id="327"/>
        <w:bookmarkEnd w:id="328"/>
        <w:r w:rsidR="0021559E" w:rsidRPr="0021559E" w:rsidDel="002B61CF">
          <w:rPr>
            <w:rFonts w:ascii="Times New Roman" w:hAnsi="Times New Roman" w:cs="Times New Roman"/>
            <w:noProof/>
            <w:color w:val="auto"/>
          </w:rPr>
          <w:delText>(Okuyama &amp; Holland, 2008; Thébault &amp; Fontaine, 2010)</w:delText>
        </w:r>
        <w:r w:rsidDel="002B61CF">
          <w:fldChar w:fldCharType="end"/>
        </w:r>
        <w:bookmarkEnd w:id="329"/>
        <w:r w:rsidDel="002B61CF">
          <w:rPr>
            <w:rFonts w:ascii="Times New Roman" w:hAnsi="Times New Roman" w:cs="Times New Roman"/>
            <w:color w:val="auto"/>
          </w:rPr>
          <w:delText xml:space="preserve"> that communities with high species abundance and richness lead to high ecosystem stability.</w:delText>
        </w:r>
      </w:del>
    </w:p>
    <w:p w14:paraId="7933FB05" w14:textId="1DFB6010" w:rsidR="00336291"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 xml:space="preserve">While we found that network metrics are not good predictors of resistance, fire reshaped plant-pollinator networks and therefore changed the value of network metrics associated with them. As predicted, fire led to increased generality and </w:t>
      </w:r>
      <w:proofErr w:type="spellStart"/>
      <w:r>
        <w:rPr>
          <w:rFonts w:ascii="Times New Roman" w:hAnsi="Times New Roman" w:cs="Times New Roman"/>
          <w:color w:val="auto"/>
        </w:rPr>
        <w:t>connectance</w:t>
      </w:r>
      <w:proofErr w:type="spellEnd"/>
      <w:ins w:id="330" w:author="Molly Martin" w:date="2020-10-12T11:56:00Z">
        <w:r w:rsidR="00E330A2">
          <w:rPr>
            <w:rFonts w:ascii="Times New Roman" w:hAnsi="Times New Roman" w:cs="Times New Roman"/>
            <w:color w:val="auto"/>
          </w:rPr>
          <w:t xml:space="preserve"> based on one of the pre-fire years</w:t>
        </w:r>
      </w:ins>
      <w:r>
        <w:rPr>
          <w:rFonts w:ascii="Times New Roman" w:hAnsi="Times New Roman" w:cs="Times New Roman"/>
          <w:color w:val="auto"/>
        </w:rPr>
        <w:t xml:space="preserve">, and decreased modularity. This was somewhat surprising because while we saw an increase in the percentage of </w:t>
      </w:r>
      <w:proofErr w:type="spellStart"/>
      <w:r>
        <w:rPr>
          <w:rFonts w:ascii="Times New Roman" w:hAnsi="Times New Roman" w:cs="Times New Roman"/>
          <w:color w:val="auto"/>
        </w:rPr>
        <w:t>polylectic</w:t>
      </w:r>
      <w:proofErr w:type="spellEnd"/>
      <w:r>
        <w:rPr>
          <w:rFonts w:ascii="Times New Roman" w:hAnsi="Times New Roman" w:cs="Times New Roman"/>
          <w:color w:val="auto"/>
        </w:rPr>
        <w:t xml:space="preserve">, or generalist, bees following fire we did not see the increase in annual plants that would increase the resource base available to those generalists. </w:t>
      </w:r>
      <w:del w:id="331" w:author="Molly Martin" w:date="2020-10-16T11:28:00Z">
        <w:r w:rsidDel="001F46F3">
          <w:rPr>
            <w:rFonts w:ascii="Times New Roman" w:hAnsi="Times New Roman" w:cs="Times New Roman"/>
            <w:color w:val="auto"/>
          </w:rPr>
          <w:delText>Two explanations are possible. First, there was</w:delText>
        </w:r>
      </w:del>
      <w:ins w:id="332" w:author="Molly Martin" w:date="2020-10-16T11:28:00Z">
        <w:r w:rsidR="001F46F3">
          <w:rPr>
            <w:rFonts w:ascii="Times New Roman" w:hAnsi="Times New Roman" w:cs="Times New Roman"/>
            <w:color w:val="auto"/>
          </w:rPr>
          <w:t>This could be a result of</w:t>
        </w:r>
      </w:ins>
      <w:r>
        <w:rPr>
          <w:rFonts w:ascii="Times New Roman" w:hAnsi="Times New Roman" w:cs="Times New Roman"/>
          <w:color w:val="auto"/>
        </w:rPr>
        <w:t xml:space="preserve"> an increase in annuals that we did not detect, possibly in surrounding habitats</w:t>
      </w:r>
      <w:del w:id="333" w:author="Molly Martin" w:date="2020-10-16T11:28:00Z">
        <w:r w:rsidDel="001F46F3">
          <w:rPr>
            <w:rFonts w:ascii="Times New Roman" w:hAnsi="Times New Roman" w:cs="Times New Roman"/>
            <w:color w:val="auto"/>
          </w:rPr>
          <w:delText>. And, second,</w:delText>
        </w:r>
      </w:del>
      <w:ins w:id="334" w:author="Molly Martin" w:date="2020-10-16T11:28:00Z">
        <w:r w:rsidR="001F46F3">
          <w:rPr>
            <w:rFonts w:ascii="Times New Roman" w:hAnsi="Times New Roman" w:cs="Times New Roman"/>
            <w:color w:val="auto"/>
          </w:rPr>
          <w:t>, or</w:t>
        </w:r>
      </w:ins>
      <w:r>
        <w:rPr>
          <w:rFonts w:ascii="Times New Roman" w:hAnsi="Times New Roman" w:cs="Times New Roman"/>
          <w:color w:val="auto"/>
        </w:rPr>
        <w:t xml:space="preserve"> no increase in annuals occurred.</w:t>
      </w:r>
    </w:p>
    <w:p w14:paraId="2AFEF05A" w14:textId="19827E81" w:rsidR="00385E48" w:rsidRDefault="00601951">
      <w:pPr>
        <w:spacing w:line="480" w:lineRule="auto"/>
        <w:ind w:firstLine="720"/>
      </w:pPr>
      <w:r>
        <w:rPr>
          <w:rFonts w:ascii="Times New Roman" w:hAnsi="Times New Roman" w:cs="Times New Roman"/>
          <w:color w:val="auto"/>
        </w:rPr>
        <w:t xml:space="preserve"> </w:t>
      </w:r>
      <w:r w:rsidR="00CF79D7">
        <w:rPr>
          <w:rFonts w:ascii="Times New Roman" w:hAnsi="Times New Roman" w:cs="Times New Roman"/>
          <w:color w:val="auto"/>
        </w:rPr>
        <w:t>Fire</w:t>
      </w:r>
      <w:r w:rsidR="00336291">
        <w:rPr>
          <w:rFonts w:ascii="Times New Roman" w:hAnsi="Times New Roman" w:cs="Times New Roman"/>
          <w:color w:val="auto"/>
        </w:rPr>
        <w:t xml:space="preserve"> did</w:t>
      </w:r>
      <w:r>
        <w:rPr>
          <w:rFonts w:ascii="Times New Roman" w:hAnsi="Times New Roman" w:cs="Times New Roman"/>
          <w:color w:val="auto"/>
        </w:rPr>
        <w:t xml:space="preserve"> </w:t>
      </w:r>
      <w:r w:rsidR="00336291">
        <w:rPr>
          <w:rFonts w:ascii="Times New Roman" w:hAnsi="Times New Roman" w:cs="Times New Roman"/>
          <w:color w:val="auto"/>
        </w:rPr>
        <w:t>change</w:t>
      </w:r>
      <w:r>
        <w:rPr>
          <w:rFonts w:ascii="Times New Roman" w:hAnsi="Times New Roman" w:cs="Times New Roman"/>
          <w:color w:val="auto"/>
        </w:rPr>
        <w:t xml:space="preserve"> the species composition of the bee community. </w:t>
      </w:r>
      <w:r w:rsidR="00CF79D7">
        <w:rPr>
          <w:rFonts w:ascii="Times New Roman" w:hAnsi="Times New Roman" w:cs="Times New Roman"/>
          <w:color w:val="auto"/>
        </w:rPr>
        <w:t>As expected, t</w:t>
      </w:r>
      <w:r>
        <w:rPr>
          <w:rFonts w:ascii="Times New Roman" w:hAnsi="Times New Roman" w:cs="Times New Roman"/>
          <w:color w:val="auto"/>
        </w:rPr>
        <w:t>he</w:t>
      </w:r>
      <w:r w:rsidR="00336291">
        <w:rPr>
          <w:rFonts w:ascii="Times New Roman" w:hAnsi="Times New Roman" w:cs="Times New Roman"/>
          <w:color w:val="auto"/>
        </w:rPr>
        <w:t>re was an increase in generalist bee species. We did not see the expected increase in species richness or increase in ground nesting species. Unlike</w:t>
      </w:r>
      <w:r>
        <w:rPr>
          <w:rFonts w:ascii="Times New Roman" w:hAnsi="Times New Roman" w:cs="Times New Roman"/>
          <w:color w:val="auto"/>
        </w:rPr>
        <w:t xml:space="preserve"> many past studies (</w:t>
      </w:r>
      <w:r>
        <w:fldChar w:fldCharType="begin" w:fldLock="1"/>
      </w:r>
      <w:r w:rsidR="00E066E1">
        <w:instrText>ADDIN CSL_CITATION {"citationItems":[{"id":"ITEM-1","itemData":{"DOI":"10.1016/j.biocon.2006.08.029","ISBN":"0006-3207","ISSN":"00063207","PMID":"21451514","abstract":"Pollination by insects in forests is an extremely important process that should be conserved. Not only do pollinating insects help to maintain a diversity of plants within forests, but they also aid in pollinating crops found near forested land. Currently, the effects of various forest management practices on floral visiting insect abundance or diversity is unknown, so we investigated how prescribed burning, mechanical shrub control, and combination of the two affected abundance of floral visiting insects. We caught 7921 floral visitors from four orders and 21 families. Hymenoptera was the most abundant and diverse order, with Halictidae being the most abundant family. A total of 45 species of Hymenoptera representing six families were captured. We caught seven families and 35 species of Lepidoptera, six families and 33 species of Coleoptera, and two families and 13 species of Diptera. Most floral visitors were captured in the mechanical shrub control plus prescribed burn treatments, while lower numbers were caught on the mechanical shrub control only, prescribed burn only and control treatments. Overall species richness was also higher on mechanical plus burn treatments. Total pollinator abundance and the abundance of most orders and families was correlated with decreased tree basal area and increased percent herbaceous plant cover. Our study shows that floral visitors increased in abundance and species richness most from forest disturbance that reduced the density of overstory trees and increased the amount of herbaceous plant growth. © 2006 Elsevier Ltd. All rights reserved.","author":[{"dropping-particle":"","family":"Campbell","given":"J. W.","non-dropping-particle":"","parse-names":false,"suffix":""},{"dropping-particle":"","family":"Hanula","given":"J. L.","non-dropping-particle":"","parse-names":false,"suffix":""},{"dropping-particle":"","family":"Waldrop","given":"T. A.","non-dropping-particle":"","parse-names":false,"suffix":""}],"container-title":"Biological Conservation","id":"ITEM-1","issue":"134","issued":{"date-parts":[["2007"]]},"page":"393-404","title":"Effects of prescribed fire and fire surrogates on floral visiting insects of the blue ridge province in North Carolina","type":"article-journal"},"uris":["http://www.mendeley.com/documents/?uuid=86b0d9ca-8166-321a-a844-f42fb95b44da"]},{"id":"ITEM-2","itemData":{"author":[{"dropping-particle":"","family":"Grundel","given":"Ralph","non-dropping-particle":"","parse-names":false,"suffix":""},{"dropping-particle":"","family":"Jean","given":"Robert P.","non-dropping-particle":"","parse-names":false,"suffix":""},{"dropping-particle":"","family":"Frohnapple","given":"Krystalynn J.","non-dropping-particle":"","parse-names":false,"suffix":""},{"dropping-particle":"","family":"Glowacki","given":"Gary A.","non-dropping-particle":"","parse-names":false,"suffix":""},{"dropping-particle":"","family":"Scott","given":"Peter E.","non-dropping-particle":"","parse-names":false,"suffix":""},{"dropping-particle":"","family":"Pavlovic","given":"Noel B.","non-dropping-particle":"","parse-names":false,"suffix":""}],"container-title":"Ecological Applications","id":"ITEM-2","issue":"6","issued":{"date-parts":[["2010"]]},"page":"1678-1692","title":"Floral and nesting resources, habitat structure, and fire influence bee distribution across an open-forest gradient","type":"article-journal","volume":"20"},"uris":["http://www.mendeley.com/documents/?uuid=d77d37e6-321f-3de2-a719-c12db5f49352"]},{"id":"ITEM-3","itemData":{"DOI":"10.1111/j.1365-2656.2008.01462.x","ISBN":"0021-8790","ISSN":"00218790","PMID":"18705629","abstract":"1. Valuable insights into mechanisms of community responses to environmental change can be gained by analysing in tandem the variation in functional and taxonomic composition along environmental gradients. 2. We assess the changes in species and functional trait composition (i.e. dominant traits and functional diversity) of diverse bee communities in contrasting fire-driven systems in two climatic regions: Mediterranean (scrub habitats in Israel) and temperate (chestnut forests in southern Switzerland). 3. In both climatic regions, there were shifts in species diversity and composition related to post-fire age. In the temperate region, functional composition responded markedly to fire; however, in the Mediterranean, the taxonomic response to fire was not matched by functional replacement. 4. These results suggest that greater functional stability to fire in the Mediterranean is achieved by replacement of functionally similar species (i.e. functional redundancy) which dominate under different environmental conditions in the heterogeneous landscapes of the region. In contrast, the greater functional response in the temperate region was attributed to a more rapid post-fire vegetation recovery and shorter time-window when favourable habitat was available relative to the Mediterranean. 5. Bee traits can be used to predict the functional responses of bee communities to environmental changes in habitats of conservation importance in different regions with distinct disturbance regimes. However, predictions cannot be generalized from one climatic region to another where distinct habitat configurations occur.","author":[{"dropping-particle":"","family":"Moretti","given":"Marco","non-dropping-particle":"","parse-names":false,"suffix":""},{"dropping-particle":"","family":"Bello","given":"Francesco","non-dropping-particle":"De","parse-names":false,"suffix":""},{"dropping-particle":"","family":"Roberts","given":"Stuart P.M.","non-dropping-particle":"","parse-names":false,"suffix":""},{"dropping-particle":"","family":"Potts","given":"Simon G.","non-dropping-particle":"","parse-names":false,"suffix":""}],"container-title":"Journal of Animal Ecology","id":"ITEM-3","issue":"78","issued":{"date-parts":[["2009"]]},"page":"98-108","title":"Taxonomical vs. functional responses of bee communities to fire in two contrasting climatic regions","type":"article-journal"},"uris":["http://www.mendeley.com/documents/?uuid=8466e6b7-f72e-34a7-bec8-cf57d0b2b4af"]},{"id":"ITEM-4","itemData":{"DOI":"10.1007/s00442-006-0450-z","ISBN":"0029-8549","ISSN":"00298549","PMID":"16804704","abstract":"Changes in ecosystem functions following disturbances are of central concern in ecology and a challenge for ecologists is to understand the factors that affect the resilience of community structures and ecosystem functions. In many forest ecosystems, one such important natural disturbance is fire. The aim of this study was to understand the variation of resilience in six functional groups of invertebrates in response to different fire frequencies in southern Switzerland. We measured resilience by analysing arthropod species composition, abundance and diversity in plots where the elapsed time after single or repeated fires, as determined by dendrochronology, varied. We compared data from these plots with data from plots that had not burned recently and defined high resilience as the rapid recovery of the species composition to that prior to fire. Pooling all functional groups showed that they were more resilient to single fires than to repeated events, recovering 6-14 years after a single fire, but only 17-24 years after the last of several fires. Flying zoophagous and phytophagous arthropods were the most resilient groups. Pollinophagous and epigaeic zoophagous species showed intermediate resilience, while ground-litter saprophagous and saproxylophagous arthropods clearly displayed the lowest resilience to fire. Their species composition 17-24 years post-burn still differed markedly from that of the unburned control plots. Depending on the fire history of a forest plot, we found significant differences in the dominance hierarchy among invertebrate species. Any attempt to imitate natural disturbances, such as fire, through forest management must take into account the recovery times of biodiversity, including functional group composition, to ensure the conservation of multiple taxa and ecosystem functions in a sustainable manner.","author":[{"dropping-particle":"","family":"Moretti","given":"Marco","non-dropping-particle":"","parse-names":false,"suffix":""},{"dropping-particle":"","family":"Duelli","given":"Peter","non-dropping-particle":"","parse-names":false,"suffix":""},{"dropping-particle":"","family":"Obrist","given":"Martin K.","non-dropping-particle":"","parse-names":false,"suffix":""}],"container-title":"Oecologia","id":"ITEM-4","issue":"149","issued":{"date-parts":[["2006"]]},"page":"312-327","title":"Biodiversity and resilience of arthropod communities after fire disturbance in temperate forests","type":"article-journal"},"uris":["http://www.mendeley.com/documents/?uuid=bfaaac44-1e78-3e3a-821a-9a8f46d72aa8"]},{"id":"ITEM-5","itemData":{"DOI":"10.1073/pnas.1705769114","ISSN":"0027-8424","PMID":"28673992","abstract":"Although habitat fragmentation is often assumed to be a primary driver of extinction, global patterns of fragmentation and its relationship to extinction risk have not been consistently quantified for any major animal taxon. We developed high-resolution habitat fragmentation models and used phylogenetic comparative methods to quantify the effects of habitat fragmentation on the world's terrestrial mammals, including 4,018 species across 26 taxonomic Orders. Results demonstrate that species with more fragmentation are at greater risk of extinction, even after accounting for the effects of key macroecological predictors, such as body size and geographic range size. Species with higher fragmentation had smaller ranges and a lower proportion of high-suitability habitat within their range, and most high-suitability habitat occurred outside of protected areas, further elevating extinction risk. Our models provide a quantitative evaluation of extinction risk assessments for species, allow for identification of emerging threats in species not classified as threatened, and provide maps of global hotspots of fragmentation for the world's terrestrial mammals. Quantification of habitat fragmentation will help guide threat assessment and strategic priorities for global mammal conservation.","author":[{"dropping-particle":"","family":"Crooks","given":"Kevin R.","non-dropping-particle":"","parse-names":false,"suffix":""},{"dropping-particle":"","family":"Burdett","given":"Christopher L.","non-dropping-particle":"","parse-names":false,"suffix":""},{"dropping-particle":"","family":"Theobald","given":"David M.","non-dropping-particle":"","parse-names":false,"suffix":""},{"dropping-particle":"","family":"King","given":"Sarah R. B.","non-dropping-particle":"","parse-names":false,"suffix":""},{"dropping-particle":"","family":"Marco","given":"Moreno","non-dropping-particle":"Di","parse-names":false,"suffix":""},{"dropping-particle":"","family":"Rondinini","given":"Carlo","non-dropping-particle":"","parse-names":false,"suffix":""},{"dropping-particle":"","family":"Boitani","given":"Luigi","non-dropping-particle":"","parse-names":false,"suffix":""}],"container-title":"Proceedings of the National Academy of Sciences","id":"ITEM-5","issued":{"date-parts":[["2017"]]},"title":"Quantification of habitat fragmentation reveals extinction risk in terrestrial mammals","type":"article-journal"},"uris":["http://www.mendeley.com/documents/?uuid=845c4f88-fe5e-3acb-a836-403dcfb6b179"]}],"mendeley":{"formattedCitation":"(Campbell, Hanula, &amp; Waldrop, 2007; Crooks et al., 2017; Grundel et al., 2010; Moretti et al., 2009, 2006)","manualFormatting":"Moretti et al. 2006, 2009, Campbell et al. 2007, Grundel et al. 2010, Crooks et al. 2017)","plainTextFormattedCitation":"(Campbell, Hanula, &amp; Waldrop, 2007; Crooks et al., 2017; Grundel et al., 2010; Moretti et al., 2009, 2006)","previouslyFormattedCitation":"(Campbell, Hanula, &amp; Waldrop, 2007; Crooks et al., 2017; Grundel et al., 2010; Moretti et al., 2009, 2006)"},"properties":{"noteIndex":0},"schema":"https://github.com/citation-style-language/schema/raw/master/csl-citation.json"}</w:instrText>
      </w:r>
      <w:r>
        <w:fldChar w:fldCharType="separate"/>
      </w:r>
      <w:bookmarkStart w:id="335" w:name="__Fieldmark__752_1723522526"/>
      <w:r>
        <w:rPr>
          <w:rFonts w:ascii="Times New Roman" w:hAnsi="Times New Roman" w:cs="Times New Roman"/>
          <w:noProof/>
          <w:color w:val="auto"/>
        </w:rPr>
        <w:t>Moretti et al. 2006, 2009, Campbell et al. 2007, Grundel et al. 2010, Crooks et al. 2017)</w:t>
      </w:r>
      <w:bookmarkStart w:id="336" w:name="__Fieldmark__786_345926733"/>
      <w:bookmarkStart w:id="337" w:name="__Fieldmark__1172_3211313464"/>
      <w:bookmarkStart w:id="338" w:name="__Fieldmark__694_2319225449"/>
      <w:bookmarkStart w:id="339" w:name="__Fieldmark__640_1216879420"/>
      <w:bookmarkStart w:id="340" w:name="__Fieldmark__810_840106984"/>
      <w:bookmarkEnd w:id="336"/>
      <w:bookmarkEnd w:id="337"/>
      <w:bookmarkEnd w:id="338"/>
      <w:bookmarkEnd w:id="339"/>
      <w:bookmarkEnd w:id="340"/>
      <w:r>
        <w:fldChar w:fldCharType="end"/>
      </w:r>
      <w:bookmarkEnd w:id="335"/>
      <w:r>
        <w:rPr>
          <w:rFonts w:ascii="Times New Roman" w:hAnsi="Times New Roman" w:cs="Times New Roman"/>
          <w:color w:val="auto"/>
        </w:rPr>
        <w:t xml:space="preserve"> we did not see any significant </w:t>
      </w:r>
      <w:r>
        <w:rPr>
          <w:rFonts w:ascii="Times New Roman" w:hAnsi="Times New Roman" w:cs="Times New Roman"/>
          <w:color w:val="auto"/>
        </w:rPr>
        <w:lastRenderedPageBreak/>
        <w:t>changes in bee abundance or plant species richness following fire. These unexpected results could be due to the patchy nature of the fire</w:t>
      </w:r>
      <w:ins w:id="341" w:author="Molly Martin" w:date="2020-10-16T11:30:00Z">
        <w:r w:rsidR="00FE3789">
          <w:rPr>
            <w:rFonts w:ascii="Times New Roman" w:hAnsi="Times New Roman" w:cs="Times New Roman"/>
            <w:color w:val="auto"/>
          </w:rPr>
          <w:t>. While fire severity did not differ between our sites</w:t>
        </w:r>
      </w:ins>
      <w:r w:rsidR="00157B7D">
        <w:rPr>
          <w:rFonts w:ascii="Times New Roman" w:hAnsi="Times New Roman" w:cs="Times New Roman"/>
          <w:color w:val="auto"/>
        </w:rPr>
        <w:t xml:space="preserve"> </w:t>
      </w:r>
      <w:r w:rsidR="00157B7D">
        <w:rPr>
          <w:rFonts w:ascii="Times New Roman" w:hAnsi="Times New Roman" w:cs="Times New Roman"/>
          <w:color w:val="auto"/>
        </w:rPr>
        <w:fldChar w:fldCharType="begin" w:fldLock="1"/>
      </w:r>
      <w:r w:rsidR="006D665E">
        <w:rPr>
          <w:rFonts w:ascii="Times New Roman" w:hAnsi="Times New Roman" w:cs="Times New Roman"/>
          <w:color w:val="auto"/>
        </w:rPr>
        <w:instrText>ADDIN CSL_CITATION {"citationItems":[{"id":"ITEM-1","itemData":{"id":"ITEM-1","issued":{"date-parts":[["2017"]]},"title":"Atlas Fire Watershed Emergency Response Team","type":"article"},"uris":["http://www.mendeley.com/documents/?uuid=f8969d14-1af9-4b92-92d5-bbe8acfecff6"]}],"mendeley":{"formattedCitation":"(&lt;i&gt;Atlas Fire Watershed Emergency Response Team&lt;/i&gt;, 2017)","plainTextFormattedCitation":"(Atlas Fire Watershed Emergency Response Team, 2017)","previouslyFormattedCitation":"(&lt;i&gt;Atlas Fire Watershed Emergency Response Team&lt;/i&gt;, 2017)"},"properties":{"noteIndex":0},"schema":"https://github.com/citation-style-language/schema/raw/master/csl-citation.json"}</w:instrText>
      </w:r>
      <w:r w:rsidR="00157B7D">
        <w:rPr>
          <w:rFonts w:ascii="Times New Roman" w:hAnsi="Times New Roman" w:cs="Times New Roman"/>
          <w:color w:val="auto"/>
        </w:rPr>
        <w:fldChar w:fldCharType="separate"/>
      </w:r>
      <w:r w:rsidR="00157B7D" w:rsidRPr="00157B7D">
        <w:rPr>
          <w:rFonts w:ascii="Times New Roman" w:hAnsi="Times New Roman" w:cs="Times New Roman"/>
          <w:noProof/>
          <w:color w:val="auto"/>
        </w:rPr>
        <w:t>(</w:t>
      </w:r>
      <w:r w:rsidR="00157B7D" w:rsidRPr="00157B7D">
        <w:rPr>
          <w:rFonts w:ascii="Times New Roman" w:hAnsi="Times New Roman" w:cs="Times New Roman"/>
          <w:i/>
          <w:noProof/>
          <w:color w:val="auto"/>
        </w:rPr>
        <w:t>Atlas Fire Watershed Emergency Response Team</w:t>
      </w:r>
      <w:r w:rsidR="00157B7D" w:rsidRPr="00157B7D">
        <w:rPr>
          <w:rFonts w:ascii="Times New Roman" w:hAnsi="Times New Roman" w:cs="Times New Roman"/>
          <w:noProof/>
          <w:color w:val="auto"/>
        </w:rPr>
        <w:t>, 2017)</w:t>
      </w:r>
      <w:r w:rsidR="00157B7D">
        <w:rPr>
          <w:rFonts w:ascii="Times New Roman" w:hAnsi="Times New Roman" w:cs="Times New Roman"/>
          <w:color w:val="auto"/>
        </w:rPr>
        <w:fldChar w:fldCharType="end"/>
      </w:r>
      <w:ins w:id="342" w:author="Molly Martin" w:date="2020-10-16T11:30:00Z">
        <w:r w:rsidR="00FE3789">
          <w:rPr>
            <w:rFonts w:ascii="Times New Roman" w:hAnsi="Times New Roman" w:cs="Times New Roman"/>
            <w:color w:val="auto"/>
          </w:rPr>
          <w:t>,</w:t>
        </w:r>
      </w:ins>
      <w:del w:id="343" w:author="Molly Martin" w:date="2020-10-16T11:30:00Z">
        <w:r w:rsidDel="00FE3789">
          <w:rPr>
            <w:rFonts w:ascii="Times New Roman" w:hAnsi="Times New Roman" w:cs="Times New Roman"/>
            <w:color w:val="auto"/>
          </w:rPr>
          <w:delText>,</w:delText>
        </w:r>
      </w:del>
      <w:r>
        <w:rPr>
          <w:rFonts w:ascii="Times New Roman" w:hAnsi="Times New Roman" w:cs="Times New Roman"/>
          <w:color w:val="auto"/>
        </w:rPr>
        <w:t xml:space="preserve"> </w:t>
      </w:r>
      <w:del w:id="344" w:author="Molly Martin" w:date="2020-10-16T11:30:00Z">
        <w:r w:rsidDel="00FE3789">
          <w:rPr>
            <w:rFonts w:ascii="Times New Roman" w:hAnsi="Times New Roman" w:cs="Times New Roman"/>
            <w:color w:val="auto"/>
          </w:rPr>
          <w:delText xml:space="preserve">which </w:delText>
        </w:r>
      </w:del>
      <w:ins w:id="345" w:author="Molly Martin" w:date="2020-10-16T11:30:00Z">
        <w:r w:rsidR="00FE3789">
          <w:rPr>
            <w:rFonts w:ascii="Times New Roman" w:hAnsi="Times New Roman" w:cs="Times New Roman"/>
            <w:color w:val="auto"/>
          </w:rPr>
          <w:t xml:space="preserve">the fire </w:t>
        </w:r>
      </w:ins>
      <w:r>
        <w:rPr>
          <w:rFonts w:ascii="Times New Roman" w:hAnsi="Times New Roman" w:cs="Times New Roman"/>
          <w:color w:val="auto"/>
        </w:rPr>
        <w:t xml:space="preserve">may have moved through our sites quickly and unevenly, leaving enough of the bee and plant communities undisturbed to compensate for the effects of fire. At many sites, the majority of trees were still standing, and many did not die as a result of the fire. This could </w:t>
      </w:r>
      <w:r w:rsidR="00336291">
        <w:rPr>
          <w:rFonts w:ascii="Times New Roman" w:hAnsi="Times New Roman" w:cs="Times New Roman"/>
          <w:color w:val="auto"/>
        </w:rPr>
        <w:t xml:space="preserve">also </w:t>
      </w:r>
      <w:r>
        <w:rPr>
          <w:rFonts w:ascii="Times New Roman" w:hAnsi="Times New Roman" w:cs="Times New Roman"/>
          <w:color w:val="auto"/>
        </w:rPr>
        <w:t>explain why we did not find a significant difference in the percentage of above compared to below ground nesting species in burned compared to unburned sites. With the potential for fire to effect the availability of materials for cavity nesting species (</w:t>
      </w:r>
      <w:r>
        <w:fldChar w:fldCharType="begin" w:fldLock="1"/>
      </w:r>
      <w:r w:rsidR="00E066E1">
        <w:instrText>ADDIN CSL_CITATION {"citationItems":[{"id":"ITEM-1","itemData":{"DOI":"10.1016/j.biocon.2011.07.019","ISBN":"0006-3207","ISSN":"00063207","abstract":"Periodic wildfire defines plant community composition and dynamics in many of the world's semi-arid biomes, whose climates and floras also favor wild bee diversity. Invasive flammable grasses, deforestation, historical fire suppression and human ignition are increasing fire frequency and intensifying its severity, as well as introducing fire to previously fireproof biomes. In many of these habitats, bees are key pollinators. Many, often most of the solitary bee species and individuals in these biomes nest underground (so-called \" mining\" bees). To evaluate their susceptibility to fire, we tested heat tolerances of bees' four life stages using an experimental design that mimicked heat conduction dynamics of natural soils. All life stages survived heating of up to 45. °C for 27. min, but none survived heating at 54. °C for 9. min; the pupal stage survived best. At near-lethal temperatures, more prolonged heating caused more mortality. These data were related to published studies of heat penetration depths in soil during fire and an exhaustive compilation of published nesting depths reported for mining bees. We conclude that a small fraction (9%) of the shallowest-nesting mining bee species is likely to die from soil heating by wildfire. Among these, ground-nesting megachilids (Osmia, Megachile) will be most vulnerable, owing to their shallow horizontal nests. Because mining bees prevail in most biomes of the temperate zone, any vegetation rehabilitation efforts should therefore expect that bee communities will largely survive the immediate effects of wildfire, and therefore will need pollen and nectar resources in the year(s) after fire. © 2011 Elsevier Ltd.","author":[{"dropping-particle":"","family":"Cane","given":"James H.","non-dropping-particle":"","parse-names":false,"suffix":""},{"dropping-particle":"","family":"Neff","given":"John L.","non-dropping-particle":"","parse-names":false,"suffix":""}],"container-title":"Biological Conservation","id":"ITEM-1","issue":"144","issued":{"date-parts":[["2011"]]},"page":"2631-2636","title":"Predicted fates of ground-nesting bees in soil heated by wildfire: Thermal tolerances of life stages and a survey of nesting depths","type":"article-journal"},"uris":["http://www.mendeley.com/documents/?uuid=ef2e27e8-fd3b-3d12-963e-57596d39c5ec"]}],"mendeley":{"formattedCitation":"(Cane &amp; Neff, 2011)","manualFormatting":"Cane and Neff 2011)","plainTextFormattedCitation":"(Cane &amp; Neff, 2011)","previouslyFormattedCitation":"(Cane &amp; Neff, 2011)"},"properties":{"noteIndex":0},"schema":"https://github.com/citation-style-language/schema/raw/master/csl-citation.json"}</w:instrText>
      </w:r>
      <w:r>
        <w:fldChar w:fldCharType="separate"/>
      </w:r>
      <w:bookmarkStart w:id="346" w:name="__Fieldmark__772_1723522526"/>
      <w:r>
        <w:rPr>
          <w:rFonts w:ascii="Times New Roman" w:hAnsi="Times New Roman" w:cs="Times New Roman"/>
          <w:noProof/>
          <w:color w:val="auto"/>
        </w:rPr>
        <w:t>Cane and Neff 2011)</w:t>
      </w:r>
      <w:bookmarkStart w:id="347" w:name="__Fieldmark__1182_3211313464"/>
      <w:bookmarkStart w:id="348" w:name="__Fieldmark__797_345926733"/>
      <w:bookmarkStart w:id="349" w:name="__Fieldmark__824_840106984"/>
      <w:bookmarkStart w:id="350" w:name="__Fieldmark__711_2319225449"/>
      <w:bookmarkStart w:id="351" w:name="__Fieldmark__663_1216879420"/>
      <w:bookmarkEnd w:id="347"/>
      <w:bookmarkEnd w:id="348"/>
      <w:bookmarkEnd w:id="349"/>
      <w:bookmarkEnd w:id="350"/>
      <w:bookmarkEnd w:id="351"/>
      <w:r>
        <w:fldChar w:fldCharType="end"/>
      </w:r>
      <w:bookmarkEnd w:id="346"/>
      <w:r>
        <w:rPr>
          <w:rFonts w:ascii="Times New Roman" w:hAnsi="Times New Roman" w:cs="Times New Roman"/>
          <w:color w:val="auto"/>
        </w:rPr>
        <w:t xml:space="preserve"> and the possibility for bee response to be impacted by extended dormancy (</w:t>
      </w:r>
      <w:r>
        <w:fldChar w:fldCharType="begin" w:fldLock="1"/>
      </w:r>
      <w:r w:rsidR="00E066E1">
        <w:instrText>ADDIN CSL_CITATION {"citationItems":[{"id":"ITEM-1","itemData":{"author":[{"dropping-particle":"","family":"Torchio","given":"P.F.","non-dropping-particle":"","parse-names":false,"suffix":""},{"dropping-particle":"","family":"Tepedino","given":"Vincent J.","non-dropping-particle":"","parse-names":false,"suffix":""}],"container-title":"Ecological Entomology","id":"ITEM-1","issued":{"date-parts":[["1982"]]},"title":"Phenotypic variability in nesting success among Osmia lignaria propinqua females in a glasshouse environment: (Hymenoptera: Megachilidae)","type":"article-journal"},"uris":["http://www.mendeley.com/documents/?uuid=23c110d9-421c-469c-940b-4fdc48c5ca27"]}],"mendeley":{"formattedCitation":"(Torchio &amp; Tepedino, 1982)","manualFormatting":"Torchio and Tepedino 1982)","plainTextFormattedCitation":"(Torchio &amp; Tepedino, 1982)","previouslyFormattedCitation":"(Torchio &amp; Tepedino, 1982)"},"properties":{"noteIndex":0},"schema":"https://github.com/citation-style-language/schema/raw/master/csl-citation.json"}</w:instrText>
      </w:r>
      <w:r>
        <w:fldChar w:fldCharType="separate"/>
      </w:r>
      <w:bookmarkStart w:id="352" w:name="__Fieldmark__792_1723522526"/>
      <w:r>
        <w:rPr>
          <w:rFonts w:ascii="Times New Roman" w:hAnsi="Times New Roman" w:cs="Times New Roman"/>
          <w:noProof/>
          <w:color w:val="auto"/>
        </w:rPr>
        <w:t>Torchio and Tepedino 1982)</w:t>
      </w:r>
      <w:bookmarkStart w:id="353" w:name="__Fieldmark__686_1216879420"/>
      <w:bookmarkStart w:id="354" w:name="__Fieldmark__726_2319225449"/>
      <w:bookmarkStart w:id="355" w:name="__Fieldmark__835_840106984"/>
      <w:bookmarkStart w:id="356" w:name="__Fieldmark__804_345926733"/>
      <w:bookmarkStart w:id="357" w:name="__Fieldmark__1192_3211313464"/>
      <w:bookmarkEnd w:id="353"/>
      <w:bookmarkEnd w:id="354"/>
      <w:bookmarkEnd w:id="355"/>
      <w:bookmarkEnd w:id="356"/>
      <w:bookmarkEnd w:id="357"/>
      <w:r>
        <w:fldChar w:fldCharType="end"/>
      </w:r>
      <w:bookmarkEnd w:id="352"/>
      <w:r>
        <w:rPr>
          <w:rFonts w:ascii="Times New Roman" w:hAnsi="Times New Roman" w:cs="Times New Roman"/>
          <w:color w:val="auto"/>
        </w:rPr>
        <w:t xml:space="preserve"> it would be interesting to continue tracking how bee nesting strategy changes as the time since fire increases. Another explanation for why fire appeared not to impact bee abundance, bee species richness, or the nesting location of surviving bee species is that nearby undisturbed habitat served as an ecological reservoir. Since bees often travel a substantial distance to forage, our findings are likely impacted by trends across the broader landscape, some of which did not burn, rather than just our selected plots</w:t>
      </w:r>
      <w:ins w:id="358" w:author="Molly Martin" w:date="2020-10-16T11:36:00Z">
        <w:r w:rsidR="00B8044B">
          <w:rPr>
            <w:rFonts w:ascii="Times New Roman" w:hAnsi="Times New Roman" w:cs="Times New Roman"/>
            <w:color w:val="auto"/>
          </w:rPr>
          <w:t xml:space="preserve"> </w:t>
        </w:r>
        <w:r w:rsidR="00B8044B">
          <w:rPr>
            <w:rFonts w:ascii="Times New Roman" w:hAnsi="Times New Roman" w:cs="Times New Roman"/>
            <w:color w:val="auto"/>
          </w:rPr>
          <w:fldChar w:fldCharType="begin" w:fldLock="1"/>
        </w:r>
      </w:ins>
      <w:r w:rsidR="006261F3">
        <w:rPr>
          <w:rFonts w:ascii="Times New Roman" w:hAnsi="Times New Roman" w:cs="Times New Roman"/>
          <w:color w:val="auto"/>
        </w:rPr>
        <w:instrText>ADDIN CSL_CITATION {"citationItems":[{"id":"ITEM-1","itemData":{"DOI":"10.1046/j.1365-2656.2002.00641.x","ISSN":"00218790","abstract":"1. Habitat requirements of solitary bees include nesting sites, food resources and nesting material. We used translocation experiments to establish foraging distances and measured foraging trip duration t9 analyse how solitary bees cope with the distance between nesting sites and suitable food plants in different habitat types. 2. Maximum foraging distance between nesting site and food patch was 150-600 m for the 16 bee species examined. Foraging distance was correlated positively with body length. Mean foraging trip duration, measured for seven bee species, ranged from 6 to 28 min and was also correlated with body length. In a study of the polylectic species Osmia rufa, we found a significant decrease in foraging trip duration with increasing number of plant species. Logistic regressions showed that the oligolectic Megachile lapponica nested in trap nests with a probability of 50% if the distance between trap nest and food patch was less than 250 m. The oligolectic Chelostoma rapunculi utilized trap nests when the distance to the nearest food patch was less than 300 m. 3. These experiments showed that solitary bees have a rather small foraging range so local habitat structure appears to be of more importance than large-scale landscape structure. All requirements for sustaining viable populations must be within this range. Therefore, it is necessary to maintain and restore a dense network of habitat patches in landscapes to ensure long-term sustainability of wild bee diversity and their ecological function as pollinators.","author":[{"dropping-particle":"","family":"Gathmann","given":"Achim","non-dropping-particle":"","parse-names":false,"suffix":""},{"dropping-particle":"","family":"Tscharntke","given":"Teja","non-dropping-particle":"","parse-names":false,"suffix":""}],"container-title":"Journal of Animal Ecology","id":"ITEM-1","issue":"5","issued":{"date-parts":[["2002"]]},"page":"757-764","title":"Foraging ranges of solitary bees","type":"article-journal","volume":"71"},"uris":["http://www.mendeley.com/documents/?uuid=00a112d5-3a2a-4f93-a67f-2d4d85f7312f"]}],"mendeley":{"formattedCitation":"(Gathmann &amp; Tscharntke, 2002)","plainTextFormattedCitation":"(Gathmann &amp; Tscharntke, 2002)","previouslyFormattedCitation":"(Gathmann &amp; Tscharntke, 2002)"},"properties":{"noteIndex":0},"schema":"https://github.com/citation-style-language/schema/raw/master/csl-citation.json"}</w:instrText>
      </w:r>
      <w:r w:rsidR="00B8044B">
        <w:rPr>
          <w:rFonts w:ascii="Times New Roman" w:hAnsi="Times New Roman" w:cs="Times New Roman"/>
          <w:color w:val="auto"/>
        </w:rPr>
        <w:fldChar w:fldCharType="separate"/>
      </w:r>
      <w:r w:rsidR="00B8044B" w:rsidRPr="00B8044B">
        <w:rPr>
          <w:rFonts w:ascii="Times New Roman" w:hAnsi="Times New Roman" w:cs="Times New Roman"/>
          <w:noProof/>
          <w:color w:val="auto"/>
        </w:rPr>
        <w:t>(Gathmann &amp; Tscharntke, 2002)</w:t>
      </w:r>
      <w:ins w:id="359" w:author="Molly Martin" w:date="2020-10-16T11:36:00Z">
        <w:r w:rsidR="00B8044B">
          <w:rPr>
            <w:rFonts w:ascii="Times New Roman" w:hAnsi="Times New Roman" w:cs="Times New Roman"/>
            <w:color w:val="auto"/>
          </w:rPr>
          <w:fldChar w:fldCharType="end"/>
        </w:r>
      </w:ins>
      <w:r>
        <w:rPr>
          <w:rFonts w:ascii="Times New Roman" w:hAnsi="Times New Roman" w:cs="Times New Roman"/>
          <w:color w:val="auto"/>
        </w:rPr>
        <w:t xml:space="preserve">. </w:t>
      </w:r>
      <w:ins w:id="360" w:author="Molly Martin" w:date="2020-10-16T10:33:00Z">
        <w:r w:rsidR="000F7EA2">
          <w:rPr>
            <w:rFonts w:ascii="Times New Roman" w:hAnsi="Times New Roman" w:cs="Times New Roman"/>
            <w:color w:val="auto"/>
          </w:rPr>
          <w:t xml:space="preserve">Additionally, </w:t>
        </w:r>
      </w:ins>
      <w:ins w:id="361" w:author="Molly Martin" w:date="2020-10-16T10:35:00Z">
        <w:r w:rsidR="000F7EA2">
          <w:rPr>
            <w:rFonts w:ascii="Times New Roman" w:hAnsi="Times New Roman" w:cs="Times New Roman"/>
            <w:color w:val="auto"/>
          </w:rPr>
          <w:t xml:space="preserve">14-15 years elapsed between </w:t>
        </w:r>
      </w:ins>
      <w:ins w:id="362" w:author="Molly Martin" w:date="2020-10-16T10:39:00Z">
        <w:r w:rsidR="000F7EA2">
          <w:rPr>
            <w:rFonts w:ascii="Times New Roman" w:hAnsi="Times New Roman" w:cs="Times New Roman"/>
            <w:color w:val="auto"/>
          </w:rPr>
          <w:t xml:space="preserve">the initial sampling and the fire event, which </w:t>
        </w:r>
      </w:ins>
      <w:ins w:id="363" w:author="Molly Martin" w:date="2020-10-16T11:03:00Z">
        <w:r w:rsidR="00A213B0">
          <w:rPr>
            <w:rFonts w:ascii="Times New Roman" w:hAnsi="Times New Roman" w:cs="Times New Roman"/>
            <w:color w:val="auto"/>
          </w:rPr>
          <w:t>likely</w:t>
        </w:r>
      </w:ins>
      <w:ins w:id="364" w:author="Molly Martin" w:date="2020-10-16T10:39:00Z">
        <w:r w:rsidR="000F7EA2">
          <w:rPr>
            <w:rFonts w:ascii="Times New Roman" w:hAnsi="Times New Roman" w:cs="Times New Roman"/>
            <w:color w:val="auto"/>
          </w:rPr>
          <w:t xml:space="preserve"> in</w:t>
        </w:r>
      </w:ins>
      <w:ins w:id="365" w:author="Molly Martin" w:date="2020-10-16T10:40:00Z">
        <w:r w:rsidR="000F7EA2">
          <w:rPr>
            <w:rFonts w:ascii="Times New Roman" w:hAnsi="Times New Roman" w:cs="Times New Roman"/>
            <w:color w:val="auto"/>
          </w:rPr>
          <w:t xml:space="preserve">troduced </w:t>
        </w:r>
      </w:ins>
      <w:ins w:id="366" w:author="Molly Martin" w:date="2020-10-16T10:48:00Z">
        <w:r w:rsidR="00575566">
          <w:rPr>
            <w:rFonts w:ascii="Times New Roman" w:hAnsi="Times New Roman" w:cs="Times New Roman"/>
            <w:color w:val="auto"/>
          </w:rPr>
          <w:t xml:space="preserve">variation that was not completely controlled for with the BACI analysis. </w:t>
        </w:r>
      </w:ins>
      <w:ins w:id="367" w:author="Molly Martin" w:date="2021-02-10T12:35:00Z">
        <w:r w:rsidR="00796C71">
          <w:rPr>
            <w:rFonts w:ascii="Times New Roman" w:hAnsi="Times New Roman" w:cs="Times New Roman"/>
            <w:color w:val="auto"/>
          </w:rPr>
          <w:t>O</w:t>
        </w:r>
      </w:ins>
      <w:ins w:id="368" w:author="Molly Martin" w:date="2021-02-10T12:34:00Z">
        <w:r w:rsidR="00190DAD">
          <w:rPr>
            <w:rFonts w:ascii="Times New Roman" w:hAnsi="Times New Roman" w:cs="Times New Roman"/>
            <w:color w:val="auto"/>
          </w:rPr>
          <w:t xml:space="preserve">ur study </w:t>
        </w:r>
      </w:ins>
      <w:ins w:id="369" w:author="Molly Martin" w:date="2021-02-10T12:35:00Z">
        <w:r w:rsidR="00796C71">
          <w:rPr>
            <w:rFonts w:ascii="Times New Roman" w:hAnsi="Times New Roman" w:cs="Times New Roman"/>
            <w:color w:val="auto"/>
          </w:rPr>
          <w:t xml:space="preserve">also </w:t>
        </w:r>
      </w:ins>
      <w:ins w:id="370" w:author="Molly Martin" w:date="2021-02-10T12:34:00Z">
        <w:r w:rsidR="00190DAD">
          <w:rPr>
            <w:rFonts w:ascii="Times New Roman" w:hAnsi="Times New Roman" w:cs="Times New Roman"/>
            <w:color w:val="auto"/>
          </w:rPr>
          <w:t>included a limited number of sites</w:t>
        </w:r>
      </w:ins>
      <w:ins w:id="371" w:author="Molly Martin" w:date="2021-02-10T12:36:00Z">
        <w:r w:rsidR="00796C71">
          <w:rPr>
            <w:rFonts w:ascii="Times New Roman" w:hAnsi="Times New Roman" w:cs="Times New Roman"/>
            <w:color w:val="auto"/>
          </w:rPr>
          <w:t>, a result of the unpredictable nature of wildfire, and unexpected opportunity it presents for research</w:t>
        </w:r>
      </w:ins>
      <w:ins w:id="372" w:author="Molly Martin" w:date="2021-02-10T12:34:00Z">
        <w:r w:rsidR="00190DAD">
          <w:rPr>
            <w:rFonts w:ascii="Times New Roman" w:hAnsi="Times New Roman" w:cs="Times New Roman"/>
            <w:color w:val="auto"/>
          </w:rPr>
          <w:t xml:space="preserve">. </w:t>
        </w:r>
      </w:ins>
      <w:ins w:id="373" w:author="Molly Martin" w:date="2021-02-25T08:25:00Z">
        <w:r w:rsidR="00576892">
          <w:rPr>
            <w:rFonts w:ascii="Times New Roman" w:hAnsi="Times New Roman" w:cs="Times New Roman"/>
            <w:color w:val="auto"/>
          </w:rPr>
          <w:t xml:space="preserve">Logistical limitations of our study meant that it was not possible to achieve greater interaction completeness. </w:t>
        </w:r>
      </w:ins>
      <w:ins w:id="374" w:author="Molly Martin" w:date="2021-02-25T08:26:00Z">
        <w:r w:rsidR="00576892">
          <w:rPr>
            <w:rFonts w:ascii="Times New Roman" w:hAnsi="Times New Roman" w:cs="Times New Roman"/>
            <w:color w:val="auto"/>
          </w:rPr>
          <w:t>Our finding of low interaction completeness compared to species completeness is common in studies of plant-pollinator networks</w:t>
        </w:r>
      </w:ins>
      <w:ins w:id="375" w:author="Molly Martin" w:date="2021-02-25T08:38:00Z">
        <w:r w:rsidR="00532313">
          <w:rPr>
            <w:rFonts w:ascii="Times New Roman" w:hAnsi="Times New Roman" w:cs="Times New Roman"/>
            <w:color w:val="auto"/>
          </w:rPr>
          <w:t xml:space="preserve"> </w:t>
        </w:r>
      </w:ins>
      <w:ins w:id="376" w:author="Molly Martin" w:date="2021-02-25T08:39:00Z">
        <w:r w:rsidR="00532313">
          <w:rPr>
            <w:rFonts w:ascii="Times New Roman" w:hAnsi="Times New Roman" w:cs="Times New Roman"/>
            <w:color w:val="auto"/>
          </w:rPr>
          <w:fldChar w:fldCharType="begin" w:fldLock="1"/>
        </w:r>
      </w:ins>
      <w:r w:rsidR="0073529D">
        <w:rPr>
          <w:rFonts w:ascii="Times New Roman" w:hAnsi="Times New Roman" w:cs="Times New Roman"/>
          <w:color w:val="auto"/>
        </w:rPr>
        <w:instrText>ADDIN CSL_CITATION {"citationItems":[{"id":"ITEM-1","itemData":{"DOI":"10.1111/j.1365-2656.2011.01883.x","ISBN":"0021-8790","ISSN":"00218790","PMID":"21815890","abstract":"1. The study of plant-pollinator interactions in a network context is receiving increasing attention. This approach has helped to identify several emerging network patterns such as nestedness and modularity. However, most studies are based only on qualitative information, and some ecosystems, such as deserts and tropical forests, are underrepresented in these data sets. 2. We present an exhaustive analysis of the structure of a 4-year plant-pollinator network from the Monte desert in Argentina using qualitative and quantitative tools. We describe the structure of this network and evaluate sampling completeness using asymptotic species richness estimators. Our goal is to assess the extent to which the realized sampling effort allows for an accurate description of species interactions and to estimate the minimum number of additional censuses required to detect 90% of the interactions. We evaluated completeness of detection of the community-wide pollinator fauna, of the pollinator fauna associated with each plant species and of the plant-pollinator interactions. We also evaluated whether sampling completeness was influenced by plant characteristics, such as flower abundance, flower life span, number of interspecific links (degree) and selectiveness in the identity of their flower visitors, as well as sampling effort. 3. We found that this desert plant-pollinator network has a nested structure and that it exhibits modularity and high network-level generalization. 4. In spite of our high sampling effort, and although we sampled 80% of the pollinator fauna, we recorded only 55% of the interactions. Furthermore, although a 64% increase in sampling effort would suffice to detect 90% of the pollinator species, a fivefold increase in sampling effort would be necessary to detect 90% of the interactions. 5. Detection of interactions was incomplete for most plant species, particularly specialists with a long flowering season and high flower abundance, or generalists with short flowering span and scant flowers. Our results suggest that sampling of a network with the same effort for all plant species is inadequate to sample interactions. 6. Sampling the diversity of interactions is labour intensive, and most plant-pollinator networks published to date are likely to be undersampled. Our analysis allowed estimating the completeness of our sampling, the additional effort needed to detect most interactions and the plant traits that influence the detection of their interac…","author":[{"dropping-particle":"","family":"Chacoff","given":"Natacha P.","non-dropping-particle":"","parse-names":false,"suffix":""},{"dropping-particle":"","family":"Vázquez","given":"Diego P.","non-dropping-particle":"","parse-names":false,"suffix":""},{"dropping-particle":"","family":"Lomáscolo","given":"Silvia B.","non-dropping-particle":"","parse-names":false,"suffix":""},{"dropping-particle":"","family":"Stevani","given":"Erica L.","non-dropping-particle":"","parse-names":false,"suffix":""},{"dropping-particle":"","family":"Dorado","given":"Jimena","non-dropping-particle":"","parse-names":false,"suffix":""},{"dropping-particle":"","family":"Padrón","given":"Benigno","non-dropping-particle":"","parse-names":false,"suffix":""}],"container-title":"Journal of Animal Ecology","id":"ITEM-1","issue":"1","issued":{"date-parts":[["2012"]]},"page":"190-200","title":"Evaluating sampling completeness in a desert plant-pollinator network","type":"article-journal","volume":"81"},"uris":["http://www.mendeley.com/documents/?uuid=7a8cad7b-6757-4d45-825c-0d43f6689c08"]},{"id":"ITEM-2","itemData":{"DOI":"10.1890/11-1803.1","ISSN":"00129658","PMID":"22919906","abstract":"Plant-animal interaction networks provide important information on community organization. One of the most critical assumptions of network analysis is that the observed interaction patterns constitute an adequate sample of the set of interactions present in plant-animal communities. In spite of its importance, few studies have evaluated this assumption, and in consequence, there is no consensus on the sensitivity of network metrics to sampling methodological shortcomings. In this study we examined how variation in sampling completeness influences the estimation of six network metrics frequently used in the literature (connectance, nestedness, modularity, robustness to species loss, path length, and centralization). We analyzed data of 186 flowering plants and 336 pollinator species in 10 networks from a forest-fragmented system in central Chile. Using species-based accumulation curves, we estimated the deviation of network metrics in undersampled communities with respect to exhaustively sampled communities and the effect of network size and sampling evenness on network metrics. Our results indicate that: (1) most metrics were affected by sampling completeness but differed in their sensitivity to sampling effort; (2) nestedness, modularity, and robustness to species loss were less influenced by insufficient sampling than connectance, path length, and centralization; (3) robustness was mildly influenced by sampling evenness. These results caution studies that summarize information from databases with high, or unknown, heterogeneity in sampling effort per species and should stimulate researchers to report sampling intensity to standardize its effects in the search for broad patterns in plant- pollinator networks. © 2012 by the Ecological Society of America.","author":[{"dropping-particle":"","family":"Rivera-Hutinel","given":"A.","non-dropping-particle":"","parse-names":false,"suffix":""},{"dropping-particle":"","family":"Bustamante","given":"R. O.","non-dropping-particle":"","parse-names":false,"suffix":""},{"dropping-particle":"","family":"Marín","given":"V. H.","non-dropping-particle":"","parse-names":false,"suffix":""},{"dropping-particle":"","family":"Medel","given":"R.","non-dropping-particle":"","parse-names":false,"suffix":""}],"container-title":"Ecology","id":"ITEM-2","issue":"7","issued":{"date-parts":[["2012"]]},"page":"1593-1603","title":"Effects of sampling completeness on the structure of plant-pollinator networks","type":"article-journal","volume":"93"},"uris":["http://www.mendeley.com/documents/?uuid=ee68ef7e-7a68-4120-b24f-0815b915246e"]},{"id":"ITEM-3","itemData":{"DOI":"10.1111/1365-2435.12763","ISSN":"13652435","abstract":"Sampling ecological interactions presents similar challenges, problems, potential biases and constraints as sampling individuals and species in biodiversity inventories. Robust estimates of the actual number of interactions (links) within diversified ecological networks require adequate sampling effort that needs to be explicitly gauged. Yet we still lack a sampling theory explicitly focusing on ecological interactions. While the complete inventory of interactions is likely impossible, a robust characterization of its main patterns and metrics is probably realistic. We must acknowledge that a sizeable fraction of the maximum number of interactions Imax among, say, A animal species and P plant species (i.e. Imax= AP) is impossible to record due to forbidden links, that is life-history restrictions. Thus, the number of observed interactions I in robustly sampled networks is typically I&lt;&lt;Imax, resulting in sparse interaction matrices with low connectance. Here I provide a review and outline a conceptual framework for interaction sampling by building an explicit analogue to individuals and species sampling, thus extending diversity-monitoring approaches to the characterization of complex networks of ecological interactions. Contrary to species inventories, a sizable fraction of non-observed pairwise interactions cannot be sampled, due to biological constraints that forbid their occurrence. Reasons for forbidden links are multiple but mainly stem from spatial and temporal uncoupling, size mismatches and intrinsically low probabilities of interspecific encounter for most potential interactions of partner species. Adequately assessing the completeness of a network of ecological interactions thus needs knowledge of the natural history details embedded, so that forbidden links can be accounted for as a portion of the unobserved links when addressing sampling effort. Recent implementations of inference methods for unobserved species or for individual-based data can be combined with the assessment of forbidden links. This can help in estimating their relative importance, simply by the difference between the asymptotic estimate of interaction richness in a robustly sampled assemblage and the maximum richness Imax of interactions. This is crucial to assess the rapid and devastating effects of defaunation-driven loss of key ecological interactions and the services they provide and the analogous losses related to interaction gains due to invasive species and biotic ho…","author":[{"dropping-particle":"","family":"Jordano","given":"Pedro","non-dropping-particle":"","parse-names":false,"suffix":""}],"container-title":"Functional Ecology","id":"ITEM-3","issue":"12","issued":{"date-parts":[["2016"]]},"page":"1883-1893","title":"Sampling networks of ecological interactions","type":"article-journal","volume":"30"},"uris":["http://www.mendeley.com/documents/?uuid=fe270e23-4382-4331-a5a8-7557b12e3f21"]},{"id":"ITEM-4","itemData":{"DOI":"10.1111/oik.07303","ISBN":"0000000270793","ISSN":"16000706","abstract":"The study of mutualistic interaction networks has led to valuable insights into ecological and evolutionary processes. However, our understanding of network structure may depend upon the temporal scale at which we sample and analyze network data. To date, we lack a comprehensive assessment of the temporal scale-dependence of network structure across a wide range of temporal scales and geographic locations. If network structure is temporally scale-dependent, networks constructed over different temporal scales may provide very different perspectives on the structure and composition of species interactions. Furthermore, it remains unclear how various factors – including species richness, species turnover, link rewiring and sampling effort – act in concert to shape network structure across different temporal scales. To address these issues, we used a large database of temporally-resolved plant–pollinator networks to investigate how temporal aggregation from the scale of one day to multiple years influences network structure. In addition, we used structural equation modeling to explore the direct and indirect effects of temporal scale, species richness, species turnover, link rewiring and sampling effort on network structural properties. We find that plant–pollinator network structure is strongly temporally-scale dependent. This general pattern arises because the temporal scale determines the degree to which temporal dynamics (i.e. phenological turnover of species and links) are included in the network, in addition to how much sampling effort is put into constructing the network. Ultimately, the temporal scale-dependence of our plant–pollinator networks appears to be mostly driven by species richness, which increases with sampling effort, and species turnover, which increases with temporal extent. In other words, after accounting for variation in species richness, network structure is increasingly shaped by its underlying temporal dynamics. Our results suggest that considering multiple temporal scales may be necessary to fully appreciate the causes and consequences of interaction network structure.","author":[{"dropping-particle":"","family":"Schwarz","given":"Benjamin","non-dropping-particle":"","parse-names":false,"suffix":""},{"dropping-particle":"","family":"Vázquez","given":"Diego P.","non-dropping-particle":"","parse-names":false,"suffix":""},{"dropping-particle":"","family":"CaraDonna","given":"Paul J.","non-dropping-particle":"","parse-names":false,"suffix":""},{"dropping-particle":"","family":"Knight","given":"Tiffany M.","non-dropping-particle":"","parse-names":false,"suffix":""},{"dropping-particle":"","family":"Benadi","given":"Gita","non-dropping-particle":"","parse-names":false,"suffix":""},{"dropping-particle":"","family":"Dormann","given":"Carsten F.","non-dropping-particle":"","parse-names":false,"suffix":""},{"dropping-particle":"","family":"Gauzens","given":"Benoit","non-dropping-particle":"","parse-names":false,"suffix":""},{"dropping-particle":"","family":"Motivans","given":"Elena","non-dropping-particle":"","parse-names":false,"suffix":""},{"dropping-particle":"","family":"Resasco","given":"Julian","non-dropping-particle":"","parse-names":false,"suffix":""},{"dropping-particle":"","family":"Blüthgen","given":"Nico","non-dropping-particle":"","parse-names":false,"suffix":""},{"dropping-particle":"","family":"Burkle","given":"Laura A.","non-dropping-particle":"","parse-names":false,"suffix":""},{"dropping-particle":"","family":"Fang","given":"Qiang","non-dropping-particle":"","parse-names":false,"suffix":""},{"dropping-particle":"","family":"Kaiser-Bunbury","given":"Christopher N.","non-dropping-particle":"","parse-names":false,"suffix":""},{"dropping-particle":"","family":"Alarcón","given":"Ruben","non-dropping-particle":"","parse-names":false,"suffix":""},{"dropping-particle":"","family":"Bain","given":"Justin A.","non-dropping-particle":"","parse-names":false,"suffix":""},{"dropping-particle":"","family":"Chacoff","given":"Natacha P.","non-dropping-particle":"","parse-names":false,"suffix":""},{"dropping-particle":"","family":"Huang","given":"Shuang Quan","non-dropping-particle":"","parse-names":false,"suffix":""},{"dropping-particle":"","family":"LeBuhn","given":"Gretchen","non-dropping-particle":"","parse-names":false,"suffix":""},{"dropping-particle":"","family":"MacLeod","given":"Molly","non-dropping-particle":"","parse-names":false,"suffix":""},{"dropping-particle":"","family":"Petanidou","given":"Theodora","non-dropping-particle":"","parse-names":false,"suffix":""},{"dropping-particle":"","family":"Rasmussen","given":"Claus","non-dropping-particle":"","parse-names":false,"suffix":""},{"dropping-particle":"","family":"Simanonok","given":"Michael P.","non-dropping-particle":"","parse-names":false,"suffix":""},{"dropping-particle":"","family":"Thompson","given":"Amibeth H.","non-dropping-particle":"","parse-names":false,"suffix":""},{"dropping-particle":"","family":"Fründ","given":"Jochen","non-dropping-particle":"","parse-names":false,"suffix":""}],"container-title":"Oikos","id":"ITEM-4","issue":"9","issued":{"date-parts":[["2020"]]},"page":"1289-1302","title":"Temporal scale-dependence of plant–pollinator networks","type":"article-journal","volume":"129"},"uris":["http://www.mendeley.com/documents/?uuid=a9362e8d-9013-4a69-9f1e-729ca3e9c69b"]}],"mendeley":{"formattedCitation":"(Chacoff et al., 2012; Jordano, 2016; Rivera-Hutinel, Bustamante, Marín, &amp; Medel, 2012; Schwarz et al., 2020)","plainTextFormattedCitation":"(Chacoff et al., 2012; Jordano, 2016; Rivera-Hutinel, Bustamante, Marín, &amp; Medel, 2012; Schwarz et al., 2020)","previouslyFormattedCitation":"(Chacoff et al., 2012; Jordano, 2016; Rivera-Hutinel, Bustamante, Marín, &amp; Medel, 2012; Schwarz et al., 2020)"},"properties":{"noteIndex":0},"schema":"https://github.com/citation-style-language/schema/raw/master/csl-citation.json"}</w:instrText>
      </w:r>
      <w:r w:rsidR="00532313">
        <w:rPr>
          <w:rFonts w:ascii="Times New Roman" w:hAnsi="Times New Roman" w:cs="Times New Roman"/>
          <w:color w:val="auto"/>
        </w:rPr>
        <w:fldChar w:fldCharType="separate"/>
      </w:r>
      <w:r w:rsidR="00532313" w:rsidRPr="00532313">
        <w:rPr>
          <w:rFonts w:ascii="Times New Roman" w:hAnsi="Times New Roman" w:cs="Times New Roman"/>
          <w:noProof/>
          <w:color w:val="auto"/>
        </w:rPr>
        <w:t>(Chacoff et al., 2012; Jordano, 2016; Rivera-Hutinel, Bustamante, Marín, &amp; Medel, 2012; Schwarz et al., 2020)</w:t>
      </w:r>
      <w:ins w:id="377" w:author="Molly Martin" w:date="2021-02-25T08:39:00Z">
        <w:r w:rsidR="00532313">
          <w:rPr>
            <w:rFonts w:ascii="Times New Roman" w:hAnsi="Times New Roman" w:cs="Times New Roman"/>
            <w:color w:val="auto"/>
          </w:rPr>
          <w:fldChar w:fldCharType="end"/>
        </w:r>
      </w:ins>
      <w:ins w:id="378" w:author="Molly Martin" w:date="2021-02-25T08:26:00Z">
        <w:r w:rsidR="00576892">
          <w:rPr>
            <w:rFonts w:ascii="Times New Roman" w:hAnsi="Times New Roman" w:cs="Times New Roman"/>
            <w:color w:val="auto"/>
          </w:rPr>
          <w:t>; in fa</w:t>
        </w:r>
      </w:ins>
      <w:ins w:id="379" w:author="Molly Martin" w:date="2021-02-25T08:27:00Z">
        <w:r w:rsidR="00576892">
          <w:rPr>
            <w:rFonts w:ascii="Times New Roman" w:hAnsi="Times New Roman" w:cs="Times New Roman"/>
            <w:color w:val="auto"/>
          </w:rPr>
          <w:t xml:space="preserve">ct, the sampling </w:t>
        </w:r>
        <w:r w:rsidR="00576892">
          <w:rPr>
            <w:rFonts w:ascii="Times New Roman" w:hAnsi="Times New Roman" w:cs="Times New Roman"/>
            <w:color w:val="auto"/>
          </w:rPr>
          <w:lastRenderedPageBreak/>
          <w:t>completeness in our study is typical among plant-pollinator networks across continents, biomes, and temporal scales</w:t>
        </w:r>
      </w:ins>
      <w:ins w:id="380" w:author="Molly Martin" w:date="2021-02-25T08:40:00Z">
        <w:r w:rsidR="00532313">
          <w:rPr>
            <w:rFonts w:ascii="Times New Roman" w:hAnsi="Times New Roman" w:cs="Times New Roman"/>
            <w:color w:val="auto"/>
          </w:rPr>
          <w:t xml:space="preserve"> </w:t>
        </w:r>
      </w:ins>
      <w:ins w:id="381" w:author="Molly Martin" w:date="2021-02-25T18:31:00Z">
        <w:r w:rsidR="00CB28EB">
          <w:rPr>
            <w:rFonts w:ascii="Times New Roman" w:hAnsi="Times New Roman" w:cs="Times New Roman"/>
            <w:color w:val="auto"/>
          </w:rPr>
          <w:fldChar w:fldCharType="begin" w:fldLock="1"/>
        </w:r>
      </w:ins>
      <w:r w:rsidR="00CB28EB">
        <w:rPr>
          <w:rFonts w:ascii="Times New Roman" w:hAnsi="Times New Roman" w:cs="Times New Roman"/>
          <w:color w:val="auto"/>
        </w:rPr>
        <w:instrText>ADDIN CSL_CITATION {"citationItems":[{"id":"ITEM-1","itemData":{"DOI":"10.1111/oik.07303","ISBN":"0000000270793","ISSN":"16000706","abstract":"The study of mutualistic interaction networks has led to valuable insights into ecological and evolutionary processes. However, our understanding of network structure may depend upon the temporal scale at which we sample and analyze network data. To date, we lack a comprehensive assessment of the temporal scale-dependence of network structure across a wide range of temporal scales and geographic locations. If network structure is temporally scale-dependent, networks constructed over different temporal scales may provide very different perspectives on the structure and composition of species interactions. Furthermore, it remains unclear how various factors – including species richness, species turnover, link rewiring and sampling effort – act in concert to shape network structure across different temporal scales. To address these issues, we used a large database of temporally-resolved plant–pollinator networks to investigate how temporal aggregation from the scale of one day to multiple years influences network structure. In addition, we used structural equation modeling to explore the direct and indirect effects of temporal scale, species richness, species turnover, link rewiring and sampling effort on network structural properties. We find that plant–pollinator network structure is strongly temporally-scale dependent. This general pattern arises because the temporal scale determines the degree to which temporal dynamics (i.e. phenological turnover of species and links) are included in the network, in addition to how much sampling effort is put into constructing the network. Ultimately, the temporal scale-dependence of our plant–pollinator networks appears to be mostly driven by species richness, which increases with sampling effort, and species turnover, which increases with temporal extent. In other words, after accounting for variation in species richness, network structure is increasingly shaped by its underlying temporal dynamics. Our results suggest that considering multiple temporal scales may be necessary to fully appreciate the causes and consequences of interaction network structure.","author":[{"dropping-particle":"","family":"Schwarz","given":"Benjamin","non-dropping-particle":"","parse-names":false,"suffix":""},{"dropping-particle":"","family":"Vázquez","given":"Diego P.","non-dropping-particle":"","parse-names":false,"suffix":""},{"dropping-particle":"","family":"CaraDonna","given":"Paul J.","non-dropping-particle":"","parse-names":false,"suffix":""},{"dropping-particle":"","family":"Knight","given":"Tiffany M.","non-dropping-particle":"","parse-names":false,"suffix":""},{"dropping-particle":"","family":"Benadi","given":"Gita","non-dropping-particle":"","parse-names":false,"suffix":""},{"dropping-particle":"","family":"Dormann","given":"Carsten F.","non-dropping-particle":"","parse-names":false,"suffix":""},{"dropping-particle":"","family":"Gauzens","given":"Benoit","non-dropping-particle":"","parse-names":false,"suffix":""},{"dropping-particle":"","family":"Motivans","given":"Elena","non-dropping-particle":"","parse-names":false,"suffix":""},{"dropping-particle":"","family":"Resasco","given":"Julian","non-dropping-particle":"","parse-names":false,"suffix":""},{"dropping-particle":"","family":"Blüthgen","given":"Nico","non-dropping-particle":"","parse-names":false,"suffix":""},{"dropping-particle":"","family":"Burkle","given":"Laura A.","non-dropping-particle":"","parse-names":false,"suffix":""},{"dropping-particle":"","family":"Fang","given":"Qiang","non-dropping-particle":"","parse-names":false,"suffix":""},{"dropping-particle":"","family":"Kaiser-Bunbury","given":"Christopher N.","non-dropping-particle":"","parse-names":false,"suffix":""},{"dropping-particle":"","family":"Alarcón","given":"Ruben","non-dropping-particle":"","parse-names":false,"suffix":""},{"dropping-particle":"","family":"Bain","given":"Justin A.","non-dropping-particle":"","parse-names":false,"suffix":""},{"dropping-particle":"","family":"Chacoff","given":"Natacha P.","non-dropping-particle":"","parse-names":false,"suffix":""},{"dropping-particle":"","family":"Huang","given":"Shuang Quan","non-dropping-particle":"","parse-names":false,"suffix":""},{"dropping-particle":"","family":"LeBuhn","given":"Gretchen","non-dropping-particle":"","parse-names":false,"suffix":""},{"dropping-particle":"","family":"MacLeod","given":"Molly","non-dropping-particle":"","parse-names":false,"suffix":""},{"dropping-particle":"","family":"Petanidou","given":"Theodora","non-dropping-particle":"","parse-names":false,"suffix":""},{"dropping-particle":"","family":"Rasmussen","given":"Claus","non-dropping-particle":"","parse-names":false,"suffix":""},{"dropping-particle":"","family":"Simanonok","given":"Michael P.","non-dropping-particle":"","parse-names":false,"suffix":""},{"dropping-particle":"","family":"Thompson","given":"Amibeth H.","non-dropping-particle":"","parse-names":false,"suffix":""},{"dropping-particle":"","family":"Fründ","given":"Jochen","non-dropping-particle":"","parse-names":false,"suffix":""}],"container-title":"Oikos","id":"ITEM-1","issue":"9","issued":{"date-parts":[["2020"]]},"page":"1289-1302","title":"Temporal scale-dependence of plant–pollinator networks","type":"article-journal","volume":"129"},"uris":["http://www.mendeley.com/documents/?uuid=a9362e8d-9013-4a69-9f1e-729ca3e9c69b"]}],"mendeley":{"formattedCitation":"(Schwarz et al., 2020)","plainTextFormattedCitation":"(Schwarz et al., 2020)","previouslyFormattedCitation":"(Schwarz et al., 2020)"},"properties":{"noteIndex":0},"schema":"https://github.com/citation-style-language/schema/raw/master/csl-citation.json"}</w:instrText>
      </w:r>
      <w:r w:rsidR="00CB28EB">
        <w:rPr>
          <w:rFonts w:ascii="Times New Roman" w:hAnsi="Times New Roman" w:cs="Times New Roman"/>
          <w:color w:val="auto"/>
        </w:rPr>
        <w:fldChar w:fldCharType="separate"/>
      </w:r>
      <w:r w:rsidR="00CB28EB" w:rsidRPr="00CB28EB">
        <w:rPr>
          <w:rFonts w:ascii="Times New Roman" w:hAnsi="Times New Roman" w:cs="Times New Roman"/>
          <w:noProof/>
          <w:color w:val="auto"/>
        </w:rPr>
        <w:t>(Schwarz et al., 2020)</w:t>
      </w:r>
      <w:ins w:id="382" w:author="Molly Martin" w:date="2021-02-25T18:31:00Z">
        <w:r w:rsidR="00CB28EB">
          <w:rPr>
            <w:rFonts w:ascii="Times New Roman" w:hAnsi="Times New Roman" w:cs="Times New Roman"/>
            <w:color w:val="auto"/>
          </w:rPr>
          <w:fldChar w:fldCharType="end"/>
        </w:r>
      </w:ins>
      <w:ins w:id="383" w:author="Molly Martin" w:date="2021-02-25T08:27:00Z">
        <w:r w:rsidR="00576892">
          <w:rPr>
            <w:rFonts w:ascii="Times New Roman" w:hAnsi="Times New Roman" w:cs="Times New Roman"/>
            <w:color w:val="auto"/>
          </w:rPr>
          <w:t xml:space="preserve">. </w:t>
        </w:r>
      </w:ins>
      <w:ins w:id="384" w:author="Molly Martin" w:date="2021-02-10T12:34:00Z">
        <w:r w:rsidR="00190DAD">
          <w:rPr>
            <w:rFonts w:ascii="Times New Roman" w:hAnsi="Times New Roman" w:cs="Times New Roman"/>
            <w:color w:val="auto"/>
          </w:rPr>
          <w:t>These characteristics of our study should be considered when interpreting results.</w:t>
        </w:r>
      </w:ins>
    </w:p>
    <w:p w14:paraId="115778AD" w14:textId="77777777"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 xml:space="preserve">By collecting data before and after a disturbance at disturbed and undisturbed sites we controlled for natural changes that occur across all sites over time and isolated the impact of disturbance on bee communities, plant communities, and the structure of their interactions. Continuing to track the unexpected changes in bee abundance, species richness, and species composition we observed should be a priority. Some characteristics of fire and sites were not feasible for us to include in our research. These characteristics include fire intensity, distance of sites from the fire margin, and distance to and quality of nearby habitat. Our understanding of the impact of disturbance would benefit from more closely analyzing the specific characteristics of the disturbance, which would require a larger scale study. Future research could also minimize the amount of change between sampling periods by attempting to decrease the amount of time between the before and after sampling periods. This would of course be more viable with a predictable human induced disturbance such as a controlled burn rather than a natural unpredictable disturbance. </w:t>
      </w:r>
    </w:p>
    <w:p w14:paraId="30329B5B" w14:textId="03A99D47" w:rsidR="0065058B" w:rsidRPr="0065058B" w:rsidRDefault="00601951" w:rsidP="0065058B">
      <w:pPr>
        <w:spacing w:line="480" w:lineRule="auto"/>
        <w:ind w:firstLine="720"/>
        <w:rPr>
          <w:rFonts w:ascii="Times New Roman" w:hAnsi="Times New Roman" w:cs="Times New Roman"/>
          <w:color w:val="auto"/>
        </w:rPr>
      </w:pPr>
      <w:r>
        <w:rPr>
          <w:rFonts w:ascii="Times New Roman" w:hAnsi="Times New Roman" w:cs="Times New Roman"/>
          <w:color w:val="auto"/>
        </w:rPr>
        <w:t xml:space="preserve">Our research builds on the existing understanding of the relationship between interaction structure and community resistance and provides a framework for evaluating habitats prior to substantial disturbance in order to predict resistance. We suggest that the resistance of ecological communities to disturbance can be increased through supporting abundance and species richness rather than restructuring community interactions. This model can support land managers in helping habitats adapt to changing conditions through custom management both </w:t>
      </w:r>
      <w:proofErr w:type="gramStart"/>
      <w:r>
        <w:rPr>
          <w:rFonts w:ascii="Times New Roman" w:hAnsi="Times New Roman" w:cs="Times New Roman"/>
          <w:color w:val="auto"/>
        </w:rPr>
        <w:t>pre</w:t>
      </w:r>
      <w:proofErr w:type="gramEnd"/>
      <w:r>
        <w:rPr>
          <w:rFonts w:ascii="Times New Roman" w:hAnsi="Times New Roman" w:cs="Times New Roman"/>
          <w:color w:val="auto"/>
        </w:rPr>
        <w:t xml:space="preserve"> and post-disturbance. As disturbance continues to increase in frequency and </w:t>
      </w:r>
      <w:r w:rsidR="009C29BA">
        <w:rPr>
          <w:rFonts w:ascii="Times New Roman" w:hAnsi="Times New Roman" w:cs="Times New Roman"/>
          <w:color w:val="auto"/>
        </w:rPr>
        <w:t>severity,</w:t>
      </w:r>
      <w:r>
        <w:rPr>
          <w:rFonts w:ascii="Times New Roman" w:hAnsi="Times New Roman" w:cs="Times New Roman"/>
          <w:color w:val="auto"/>
        </w:rPr>
        <w:t xml:space="preserve"> we hope that others </w:t>
      </w:r>
      <w:r>
        <w:rPr>
          <w:rFonts w:ascii="Times New Roman" w:hAnsi="Times New Roman" w:cs="Times New Roman"/>
          <w:color w:val="auto"/>
        </w:rPr>
        <w:lastRenderedPageBreak/>
        <w:t xml:space="preserve">will continue to explore the relationship between disturbance, resistance, and structure using our findings as a building block. </w:t>
      </w:r>
      <w:r w:rsidR="0065058B">
        <w:rPr>
          <w:rFonts w:ascii="Times New Roman" w:hAnsi="Times New Roman" w:cs="Times New Roman"/>
          <w:b/>
          <w:color w:val="auto"/>
        </w:rPr>
        <w:br w:type="page"/>
      </w:r>
    </w:p>
    <w:p w14:paraId="6E34CDAA" w14:textId="295EAD7F" w:rsidR="00385E48" w:rsidRDefault="00601951">
      <w:pPr>
        <w:spacing w:line="480" w:lineRule="auto"/>
        <w:rPr>
          <w:rFonts w:ascii="Times New Roman" w:hAnsi="Times New Roman" w:cs="Times New Roman"/>
          <w:b/>
          <w:color w:val="auto"/>
        </w:rPr>
      </w:pPr>
      <w:r>
        <w:rPr>
          <w:rFonts w:ascii="Times New Roman" w:hAnsi="Times New Roman" w:cs="Times New Roman"/>
          <w:b/>
          <w:color w:val="auto"/>
        </w:rPr>
        <w:lastRenderedPageBreak/>
        <w:t>Acknowledgements</w:t>
      </w:r>
    </w:p>
    <w:p w14:paraId="7AC2EEC3" w14:textId="77777777" w:rsidR="00385E48" w:rsidRDefault="00601951">
      <w:pPr>
        <w:spacing w:line="480" w:lineRule="auto"/>
        <w:ind w:firstLine="720"/>
        <w:rPr>
          <w:rFonts w:ascii="Times New Roman" w:hAnsi="Times New Roman" w:cs="Times New Roman"/>
          <w:color w:val="auto"/>
        </w:rPr>
      </w:pPr>
      <w:r>
        <w:rPr>
          <w:rFonts w:ascii="Times New Roman" w:hAnsi="Times New Roman" w:cs="Times New Roman"/>
          <w:color w:val="auto"/>
        </w:rPr>
        <w:t>The authors thank Ed Connor, Nevin Cullen, Erin Elsey, Caitlin Code, Angela Brierly, Jessica O'Hanlon, Jo Celso, Stephanie Humphrey, Alessandra Moyer, and Laurel Low. This project was funded by crowdsourcing on Experiment.com.</w:t>
      </w:r>
    </w:p>
    <w:p w14:paraId="3FEF5017" w14:textId="120ED9D6" w:rsidR="0065058B" w:rsidRPr="0065058B" w:rsidRDefault="00601951" w:rsidP="0065058B">
      <w:pPr>
        <w:spacing w:line="480" w:lineRule="auto"/>
        <w:ind w:firstLine="720"/>
        <w:rPr>
          <w:rFonts w:ascii="Times New Roman" w:hAnsi="Times New Roman" w:cs="Times New Roman"/>
          <w:color w:val="auto"/>
        </w:rPr>
      </w:pPr>
      <w:r>
        <w:rPr>
          <w:rFonts w:ascii="Times New Roman" w:hAnsi="Times New Roman" w:cs="Times New Roman"/>
          <w:color w:val="auto"/>
        </w:rPr>
        <w:t>MM and GL conceived and planned the experiment and collected data, MM and GL analyzed the data. MM, GL, and DV interpreted the results. MM took the lead in writing the manuscript. All authors provided critical feedback and helped shape the research, analysis, and manuscript.</w:t>
      </w:r>
      <w:r w:rsidR="0065058B">
        <w:rPr>
          <w:rFonts w:ascii="Times New Roman" w:hAnsi="Times New Roman" w:cs="Times New Roman"/>
          <w:b/>
          <w:color w:val="auto"/>
        </w:rPr>
        <w:br w:type="page"/>
      </w:r>
    </w:p>
    <w:p w14:paraId="1A6AA418" w14:textId="5EDFA624" w:rsidR="00385E48" w:rsidRDefault="0065058B" w:rsidP="00B507BB">
      <w:pPr>
        <w:tabs>
          <w:tab w:val="center" w:pos="4680"/>
        </w:tabs>
        <w:spacing w:line="480" w:lineRule="auto"/>
        <w:rPr>
          <w:rFonts w:ascii="Times New Roman" w:hAnsi="Times New Roman" w:cs="Times New Roman"/>
          <w:b/>
          <w:color w:val="auto"/>
        </w:rPr>
      </w:pPr>
      <w:r>
        <w:rPr>
          <w:rFonts w:ascii="Times New Roman" w:hAnsi="Times New Roman" w:cs="Times New Roman"/>
          <w:b/>
          <w:color w:val="auto"/>
        </w:rPr>
        <w:lastRenderedPageBreak/>
        <w:t>References</w:t>
      </w:r>
      <w:r w:rsidR="00B507BB">
        <w:rPr>
          <w:rFonts w:ascii="Times New Roman" w:hAnsi="Times New Roman" w:cs="Times New Roman"/>
          <w:b/>
          <w:color w:val="auto"/>
        </w:rPr>
        <w:tab/>
      </w:r>
    </w:p>
    <w:p w14:paraId="0C1BD2C4" w14:textId="35D89C56" w:rsidR="00A751EA" w:rsidRPr="00A751EA" w:rsidRDefault="00E066E1" w:rsidP="00A751EA">
      <w:pPr>
        <w:widowControl w:val="0"/>
        <w:autoSpaceDE w:val="0"/>
        <w:autoSpaceDN w:val="0"/>
        <w:adjustRightInd w:val="0"/>
        <w:spacing w:line="480" w:lineRule="auto"/>
        <w:ind w:left="480" w:hanging="480"/>
        <w:rPr>
          <w:rFonts w:ascii="Times New Roman" w:hAnsi="Times New Roman" w:cs="Times New Roman"/>
          <w:noProof/>
        </w:rPr>
      </w:pPr>
      <w:r>
        <w:rPr>
          <w:rFonts w:ascii="Times New Roman" w:hAnsi="Times New Roman" w:cs="Times New Roman"/>
        </w:rPr>
        <w:fldChar w:fldCharType="begin" w:fldLock="1"/>
      </w:r>
      <w:r>
        <w:rPr>
          <w:rFonts w:ascii="Times New Roman" w:hAnsi="Times New Roman" w:cs="Times New Roman"/>
        </w:rPr>
        <w:instrText xml:space="preserve">ADDIN Mendeley Bibliography CSL_BIBLIOGRAPHY </w:instrText>
      </w:r>
      <w:r>
        <w:rPr>
          <w:rFonts w:ascii="Times New Roman" w:hAnsi="Times New Roman" w:cs="Times New Roman"/>
        </w:rPr>
        <w:fldChar w:fldCharType="separate"/>
      </w:r>
      <w:r w:rsidR="00A751EA" w:rsidRPr="00A751EA">
        <w:rPr>
          <w:rFonts w:ascii="Times New Roman" w:hAnsi="Times New Roman" w:cs="Times New Roman"/>
          <w:i/>
          <w:iCs/>
          <w:noProof/>
        </w:rPr>
        <w:t>Atlas Fire Watershed Emergency Response Team</w:t>
      </w:r>
      <w:r w:rsidR="00A751EA" w:rsidRPr="00A751EA">
        <w:rPr>
          <w:rFonts w:ascii="Times New Roman" w:hAnsi="Times New Roman" w:cs="Times New Roman"/>
          <w:noProof/>
        </w:rPr>
        <w:t>. (2017).</w:t>
      </w:r>
    </w:p>
    <w:p w14:paraId="22717269"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Banza, P., Macgregor, C., Dias Ferreira Belo, A., Fox, R., Pocock, M., &amp; Evans, D. (2019). Wildfire alters the strucutre and seasonal dynamics of nocturnal pollen-transport networks. </w:t>
      </w:r>
      <w:r w:rsidRPr="00A751EA">
        <w:rPr>
          <w:rFonts w:ascii="Times New Roman" w:hAnsi="Times New Roman" w:cs="Times New Roman"/>
          <w:i/>
          <w:iCs/>
          <w:noProof/>
        </w:rPr>
        <w:t>Functional Ecology</w:t>
      </w:r>
      <w:r w:rsidRPr="00A751EA">
        <w:rPr>
          <w:rFonts w:ascii="Times New Roman" w:hAnsi="Times New Roman" w:cs="Times New Roman"/>
          <w:noProof/>
        </w:rPr>
        <w:t xml:space="preserve">, </w:t>
      </w:r>
      <w:r w:rsidRPr="00A751EA">
        <w:rPr>
          <w:rFonts w:ascii="Times New Roman" w:hAnsi="Times New Roman" w:cs="Times New Roman"/>
          <w:i/>
          <w:iCs/>
          <w:noProof/>
        </w:rPr>
        <w:t>33</w:t>
      </w:r>
      <w:r w:rsidRPr="00A751EA">
        <w:rPr>
          <w:rFonts w:ascii="Times New Roman" w:hAnsi="Times New Roman" w:cs="Times New Roman"/>
          <w:noProof/>
        </w:rPr>
        <w:t>(1).</w:t>
      </w:r>
    </w:p>
    <w:p w14:paraId="753EEB60"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Brown, J., York, A., Christie, F., &amp; McCarthy, M. (2017). Effects of fire on pollinators and pollination. </w:t>
      </w:r>
      <w:r w:rsidRPr="00A751EA">
        <w:rPr>
          <w:rFonts w:ascii="Times New Roman" w:hAnsi="Times New Roman" w:cs="Times New Roman"/>
          <w:i/>
          <w:iCs/>
          <w:noProof/>
        </w:rPr>
        <w:t>Journal of Applied Ecology</w:t>
      </w:r>
      <w:r w:rsidRPr="00A751EA">
        <w:rPr>
          <w:rFonts w:ascii="Times New Roman" w:hAnsi="Times New Roman" w:cs="Times New Roman"/>
          <w:noProof/>
        </w:rPr>
        <w:t>, (54), 313–322. doi: 10.1111/1365-2664.12670</w:t>
      </w:r>
    </w:p>
    <w:p w14:paraId="09D8BBC9"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Campbell, J. W., Hanula, J. L., &amp; Waldrop, T. A. (2007). Effects of prescribed fire and fire surrogates on floral visiting insects of the blue ridge province in North Carolina. </w:t>
      </w:r>
      <w:r w:rsidRPr="00A751EA">
        <w:rPr>
          <w:rFonts w:ascii="Times New Roman" w:hAnsi="Times New Roman" w:cs="Times New Roman"/>
          <w:i/>
          <w:iCs/>
          <w:noProof/>
        </w:rPr>
        <w:t>Biological Conservation</w:t>
      </w:r>
      <w:r w:rsidRPr="00A751EA">
        <w:rPr>
          <w:rFonts w:ascii="Times New Roman" w:hAnsi="Times New Roman" w:cs="Times New Roman"/>
          <w:noProof/>
        </w:rPr>
        <w:t>, (134), 393–404. doi: 10.1016/j.biocon.2006.08.029</w:t>
      </w:r>
    </w:p>
    <w:p w14:paraId="5AA8D5E0"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Cane, J. H., &amp; Neff, J. L. (2011). Predicted fates of ground-nesting bees in soil heated by wildfire: Thermal tolerances of life stages and a survey of nesting depths. </w:t>
      </w:r>
      <w:r w:rsidRPr="00A751EA">
        <w:rPr>
          <w:rFonts w:ascii="Times New Roman" w:hAnsi="Times New Roman" w:cs="Times New Roman"/>
          <w:i/>
          <w:iCs/>
          <w:noProof/>
        </w:rPr>
        <w:t>Biological Conservation</w:t>
      </w:r>
      <w:r w:rsidRPr="00A751EA">
        <w:rPr>
          <w:rFonts w:ascii="Times New Roman" w:hAnsi="Times New Roman" w:cs="Times New Roman"/>
          <w:noProof/>
        </w:rPr>
        <w:t>, (144), 2631–2636. doi: 10.1016/j.biocon.2011.07.019</w:t>
      </w:r>
    </w:p>
    <w:p w14:paraId="1A21D3A2"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CaraDonna, P., Burkle, L., Schwarz, B., Resasco, J., Knight, T., Benadi, G., … Vazquez, D. (2020). Seeing through the static: The temporal dimension of plant–animal mutualistic interactions. </w:t>
      </w:r>
      <w:r w:rsidRPr="00A751EA">
        <w:rPr>
          <w:rFonts w:ascii="Times New Roman" w:hAnsi="Times New Roman" w:cs="Times New Roman"/>
          <w:i/>
          <w:iCs/>
          <w:noProof/>
        </w:rPr>
        <w:t>Ecology Letters</w:t>
      </w:r>
      <w:r w:rsidRPr="00A751EA">
        <w:rPr>
          <w:rFonts w:ascii="Times New Roman" w:hAnsi="Times New Roman" w:cs="Times New Roman"/>
          <w:noProof/>
        </w:rPr>
        <w:t>, 452714.</w:t>
      </w:r>
    </w:p>
    <w:p w14:paraId="1EC0BEDA"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Chacoff, N. P., Vázquez, D. P., Lomáscolo, S. B., Stevani, E. L., Dorado, J., &amp; Padrón, B. (2012). Evaluating sampling completeness in a desert plant-pollinator network. </w:t>
      </w:r>
      <w:r w:rsidRPr="00A751EA">
        <w:rPr>
          <w:rFonts w:ascii="Times New Roman" w:hAnsi="Times New Roman" w:cs="Times New Roman"/>
          <w:i/>
          <w:iCs/>
          <w:noProof/>
        </w:rPr>
        <w:t>Journal of Animal Ecology</w:t>
      </w:r>
      <w:r w:rsidRPr="00A751EA">
        <w:rPr>
          <w:rFonts w:ascii="Times New Roman" w:hAnsi="Times New Roman" w:cs="Times New Roman"/>
          <w:noProof/>
        </w:rPr>
        <w:t xml:space="preserve">, </w:t>
      </w:r>
      <w:r w:rsidRPr="00A751EA">
        <w:rPr>
          <w:rFonts w:ascii="Times New Roman" w:hAnsi="Times New Roman" w:cs="Times New Roman"/>
          <w:i/>
          <w:iCs/>
          <w:noProof/>
        </w:rPr>
        <w:t>81</w:t>
      </w:r>
      <w:r w:rsidRPr="00A751EA">
        <w:rPr>
          <w:rFonts w:ascii="Times New Roman" w:hAnsi="Times New Roman" w:cs="Times New Roman"/>
          <w:noProof/>
        </w:rPr>
        <w:t>(1), 190–200. doi: 10.1111/j.1365-2656.2011.01883.x</w:t>
      </w:r>
    </w:p>
    <w:p w14:paraId="6366723B"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Cortenbach, J. W., Williams, R. J., &amp; Madurapperuma, B. (2018). Map of Wildfire Severity of the Tubbs and Nuns Fires: CA 2017. </w:t>
      </w:r>
      <w:r w:rsidRPr="00A751EA">
        <w:rPr>
          <w:rFonts w:ascii="Times New Roman" w:hAnsi="Times New Roman" w:cs="Times New Roman"/>
          <w:i/>
          <w:iCs/>
          <w:noProof/>
        </w:rPr>
        <w:t>Humbolt State University IdeaFest</w:t>
      </w:r>
      <w:r w:rsidRPr="00A751EA">
        <w:rPr>
          <w:rFonts w:ascii="Times New Roman" w:hAnsi="Times New Roman" w:cs="Times New Roman"/>
          <w:noProof/>
        </w:rPr>
        <w:t>, (April).</w:t>
      </w:r>
    </w:p>
    <w:p w14:paraId="6C3934BF"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Crooks, K. R., Burdett, C. L., Theobald, D. M., King, S. R. B., Di Marco, M., Rondinini, C., &amp; Boitani, L. (2017). Quantification of habitat fragmentation reveals extinction risk in </w:t>
      </w:r>
      <w:r w:rsidRPr="00A751EA">
        <w:rPr>
          <w:rFonts w:ascii="Times New Roman" w:hAnsi="Times New Roman" w:cs="Times New Roman"/>
          <w:noProof/>
        </w:rPr>
        <w:lastRenderedPageBreak/>
        <w:t xml:space="preserve">terrestrial mammals. </w:t>
      </w:r>
      <w:r w:rsidRPr="00A751EA">
        <w:rPr>
          <w:rFonts w:ascii="Times New Roman" w:hAnsi="Times New Roman" w:cs="Times New Roman"/>
          <w:i/>
          <w:iCs/>
          <w:noProof/>
        </w:rPr>
        <w:t>Proceedings of the National Academy of Sciences</w:t>
      </w:r>
      <w:r w:rsidRPr="00A751EA">
        <w:rPr>
          <w:rFonts w:ascii="Times New Roman" w:hAnsi="Times New Roman" w:cs="Times New Roman"/>
          <w:noProof/>
        </w:rPr>
        <w:t>. doi: 10.1073/pnas.1705769114</w:t>
      </w:r>
    </w:p>
    <w:p w14:paraId="69A97221"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Elton, C. S. (1958). </w:t>
      </w:r>
      <w:r w:rsidRPr="00A751EA">
        <w:rPr>
          <w:rFonts w:ascii="Times New Roman" w:hAnsi="Times New Roman" w:cs="Times New Roman"/>
          <w:i/>
          <w:iCs/>
          <w:noProof/>
        </w:rPr>
        <w:t>Ecology of invasions by animals and plants</w:t>
      </w:r>
      <w:r w:rsidRPr="00A751EA">
        <w:rPr>
          <w:rFonts w:ascii="Times New Roman" w:hAnsi="Times New Roman" w:cs="Times New Roman"/>
          <w:noProof/>
        </w:rPr>
        <w:t>. London: Chapman &amp; Hall.</w:t>
      </w:r>
    </w:p>
    <w:p w14:paraId="248C47D0"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Galbraith, S. M., Cane, J. H., Moldenke, A. R., &amp; Rivers, J. W. (2019). Wild bee diversity increases with local fire severity in a fire-prone landscape. </w:t>
      </w:r>
      <w:r w:rsidRPr="00A751EA">
        <w:rPr>
          <w:rFonts w:ascii="Times New Roman" w:hAnsi="Times New Roman" w:cs="Times New Roman"/>
          <w:i/>
          <w:iCs/>
          <w:noProof/>
        </w:rPr>
        <w:t>Ecosphere</w:t>
      </w:r>
      <w:r w:rsidRPr="00A751EA">
        <w:rPr>
          <w:rFonts w:ascii="Times New Roman" w:hAnsi="Times New Roman" w:cs="Times New Roman"/>
          <w:noProof/>
        </w:rPr>
        <w:t xml:space="preserve">, </w:t>
      </w:r>
      <w:r w:rsidRPr="00A751EA">
        <w:rPr>
          <w:rFonts w:ascii="Times New Roman" w:hAnsi="Times New Roman" w:cs="Times New Roman"/>
          <w:i/>
          <w:iCs/>
          <w:noProof/>
        </w:rPr>
        <w:t>10</w:t>
      </w:r>
      <w:r w:rsidRPr="00A751EA">
        <w:rPr>
          <w:rFonts w:ascii="Times New Roman" w:hAnsi="Times New Roman" w:cs="Times New Roman"/>
          <w:noProof/>
        </w:rPr>
        <w:t>(4). doi: 10.1002/ecs2.2668</w:t>
      </w:r>
    </w:p>
    <w:p w14:paraId="34ABB8A6"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Gathmann, A., &amp; Tscharntke, T. (2002). Foraging ranges of solitary bees. </w:t>
      </w:r>
      <w:r w:rsidRPr="00A751EA">
        <w:rPr>
          <w:rFonts w:ascii="Times New Roman" w:hAnsi="Times New Roman" w:cs="Times New Roman"/>
          <w:i/>
          <w:iCs/>
          <w:noProof/>
        </w:rPr>
        <w:t>Journal of Animal Ecology</w:t>
      </w:r>
      <w:r w:rsidRPr="00A751EA">
        <w:rPr>
          <w:rFonts w:ascii="Times New Roman" w:hAnsi="Times New Roman" w:cs="Times New Roman"/>
          <w:noProof/>
        </w:rPr>
        <w:t xml:space="preserve">, </w:t>
      </w:r>
      <w:r w:rsidRPr="00A751EA">
        <w:rPr>
          <w:rFonts w:ascii="Times New Roman" w:hAnsi="Times New Roman" w:cs="Times New Roman"/>
          <w:i/>
          <w:iCs/>
          <w:noProof/>
        </w:rPr>
        <w:t>71</w:t>
      </w:r>
      <w:r w:rsidRPr="00A751EA">
        <w:rPr>
          <w:rFonts w:ascii="Times New Roman" w:hAnsi="Times New Roman" w:cs="Times New Roman"/>
          <w:noProof/>
        </w:rPr>
        <w:t>(5), 757–764. doi: 10.1046/j.1365-2656.2002.00641.x</w:t>
      </w:r>
    </w:p>
    <w:p w14:paraId="3AD79A16"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Grundel, R., Jean, R. P., Frohnapple, K. J., Glowacki, G. A., Scott, P. E., &amp; Pavlovic, N. B. (2010). Floral and nesting resources, habitat structure, and fire influence bee distribution across an open-forest gradient. </w:t>
      </w:r>
      <w:r w:rsidRPr="00A751EA">
        <w:rPr>
          <w:rFonts w:ascii="Times New Roman" w:hAnsi="Times New Roman" w:cs="Times New Roman"/>
          <w:i/>
          <w:iCs/>
          <w:noProof/>
        </w:rPr>
        <w:t>Ecological Applications</w:t>
      </w:r>
      <w:r w:rsidRPr="00A751EA">
        <w:rPr>
          <w:rFonts w:ascii="Times New Roman" w:hAnsi="Times New Roman" w:cs="Times New Roman"/>
          <w:noProof/>
        </w:rPr>
        <w:t xml:space="preserve">, </w:t>
      </w:r>
      <w:r w:rsidRPr="00A751EA">
        <w:rPr>
          <w:rFonts w:ascii="Times New Roman" w:hAnsi="Times New Roman" w:cs="Times New Roman"/>
          <w:i/>
          <w:iCs/>
          <w:noProof/>
        </w:rPr>
        <w:t>20</w:t>
      </w:r>
      <w:r w:rsidRPr="00A751EA">
        <w:rPr>
          <w:rFonts w:ascii="Times New Roman" w:hAnsi="Times New Roman" w:cs="Times New Roman"/>
          <w:noProof/>
        </w:rPr>
        <w:t>(6), 1678–1692.</w:t>
      </w:r>
    </w:p>
    <w:p w14:paraId="7C3F1967"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Gunderson, L. H. (2000). Ecological resilience - In theory and application. </w:t>
      </w:r>
      <w:r w:rsidRPr="00A751EA">
        <w:rPr>
          <w:rFonts w:ascii="Times New Roman" w:hAnsi="Times New Roman" w:cs="Times New Roman"/>
          <w:i/>
          <w:iCs/>
          <w:noProof/>
        </w:rPr>
        <w:t>Annual Review of Ecology and Systematics</w:t>
      </w:r>
      <w:r w:rsidRPr="00A751EA">
        <w:rPr>
          <w:rFonts w:ascii="Times New Roman" w:hAnsi="Times New Roman" w:cs="Times New Roman"/>
          <w:noProof/>
        </w:rPr>
        <w:t xml:space="preserve">, </w:t>
      </w:r>
      <w:r w:rsidRPr="00A751EA">
        <w:rPr>
          <w:rFonts w:ascii="Times New Roman" w:hAnsi="Times New Roman" w:cs="Times New Roman"/>
          <w:i/>
          <w:iCs/>
          <w:noProof/>
        </w:rPr>
        <w:t>31</w:t>
      </w:r>
      <w:r w:rsidRPr="00A751EA">
        <w:rPr>
          <w:rFonts w:ascii="Times New Roman" w:hAnsi="Times New Roman" w:cs="Times New Roman"/>
          <w:noProof/>
        </w:rPr>
        <w:t>, 425–439.</w:t>
      </w:r>
    </w:p>
    <w:p w14:paraId="1BBE7556"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Jordano, P. (2016). Sampling networks of ecological interactions. </w:t>
      </w:r>
      <w:r w:rsidRPr="00A751EA">
        <w:rPr>
          <w:rFonts w:ascii="Times New Roman" w:hAnsi="Times New Roman" w:cs="Times New Roman"/>
          <w:i/>
          <w:iCs/>
          <w:noProof/>
        </w:rPr>
        <w:t>Functional Ecology</w:t>
      </w:r>
      <w:r w:rsidRPr="00A751EA">
        <w:rPr>
          <w:rFonts w:ascii="Times New Roman" w:hAnsi="Times New Roman" w:cs="Times New Roman"/>
          <w:noProof/>
        </w:rPr>
        <w:t xml:space="preserve">, </w:t>
      </w:r>
      <w:r w:rsidRPr="00A751EA">
        <w:rPr>
          <w:rFonts w:ascii="Times New Roman" w:hAnsi="Times New Roman" w:cs="Times New Roman"/>
          <w:i/>
          <w:iCs/>
          <w:noProof/>
        </w:rPr>
        <w:t>30</w:t>
      </w:r>
      <w:r w:rsidRPr="00A751EA">
        <w:rPr>
          <w:rFonts w:ascii="Times New Roman" w:hAnsi="Times New Roman" w:cs="Times New Roman"/>
          <w:noProof/>
        </w:rPr>
        <w:t>(12), 1883–1893. doi: 10.1111/1365-2435.12763</w:t>
      </w:r>
    </w:p>
    <w:p w14:paraId="74A833E3"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Kareiva, P., Watts, S., McDonald, R., &amp; Boucher, T. (2007). Domesticated nature: Shaping landscapes and ecosystems for human welfare. </w:t>
      </w:r>
      <w:r w:rsidRPr="00A751EA">
        <w:rPr>
          <w:rFonts w:ascii="Times New Roman" w:hAnsi="Times New Roman" w:cs="Times New Roman"/>
          <w:i/>
          <w:iCs/>
          <w:noProof/>
        </w:rPr>
        <w:t>Science</w:t>
      </w:r>
      <w:r w:rsidRPr="00A751EA">
        <w:rPr>
          <w:rFonts w:ascii="Times New Roman" w:hAnsi="Times New Roman" w:cs="Times New Roman"/>
          <w:noProof/>
        </w:rPr>
        <w:t xml:space="preserve">, </w:t>
      </w:r>
      <w:r w:rsidRPr="00A751EA">
        <w:rPr>
          <w:rFonts w:ascii="Times New Roman" w:hAnsi="Times New Roman" w:cs="Times New Roman"/>
          <w:i/>
          <w:iCs/>
          <w:noProof/>
        </w:rPr>
        <w:t>316</w:t>
      </w:r>
      <w:r w:rsidRPr="00A751EA">
        <w:rPr>
          <w:rFonts w:ascii="Times New Roman" w:hAnsi="Times New Roman" w:cs="Times New Roman"/>
          <w:noProof/>
        </w:rPr>
        <w:t>(5833), 1866–1869. doi: 10.1126/science.1140170</w:t>
      </w:r>
    </w:p>
    <w:p w14:paraId="73DB8EE3"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Lazarina, M., Sgardelis, S., Tscheulin, T., Athanasios, K., Devalez, J., &amp; Petanidou, T. (2016). Bee response to fire regimes in Mediterranean pine forests: The role of nesting preference, trophic specialization, and body size. </w:t>
      </w:r>
      <w:r w:rsidRPr="00A751EA">
        <w:rPr>
          <w:rFonts w:ascii="Times New Roman" w:hAnsi="Times New Roman" w:cs="Times New Roman"/>
          <w:i/>
          <w:iCs/>
          <w:noProof/>
        </w:rPr>
        <w:t>Basic and Applied Ecology</w:t>
      </w:r>
      <w:r w:rsidRPr="00A751EA">
        <w:rPr>
          <w:rFonts w:ascii="Times New Roman" w:hAnsi="Times New Roman" w:cs="Times New Roman"/>
          <w:noProof/>
        </w:rPr>
        <w:t xml:space="preserve">, </w:t>
      </w:r>
      <w:r w:rsidRPr="00A751EA">
        <w:rPr>
          <w:rFonts w:ascii="Times New Roman" w:hAnsi="Times New Roman" w:cs="Times New Roman"/>
          <w:i/>
          <w:iCs/>
          <w:noProof/>
        </w:rPr>
        <w:t>17</w:t>
      </w:r>
      <w:r w:rsidRPr="00A751EA">
        <w:rPr>
          <w:rFonts w:ascii="Times New Roman" w:hAnsi="Times New Roman" w:cs="Times New Roman"/>
          <w:noProof/>
        </w:rPr>
        <w:t>(4), 308–320.</w:t>
      </w:r>
    </w:p>
    <w:p w14:paraId="49058B62"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LeBuhn, G., &amp; Fenter, C. (2008). Landscape Context Influences Bumble Bee Communities in Oak Woodland Habitats. </w:t>
      </w:r>
      <w:r w:rsidRPr="00A751EA">
        <w:rPr>
          <w:rFonts w:ascii="Times New Roman" w:hAnsi="Times New Roman" w:cs="Times New Roman"/>
          <w:i/>
          <w:iCs/>
          <w:noProof/>
        </w:rPr>
        <w:t xml:space="preserve">Proceedings of the Sixth California Oak Symposium: Today’s </w:t>
      </w:r>
      <w:r w:rsidRPr="00A751EA">
        <w:rPr>
          <w:rFonts w:ascii="Times New Roman" w:hAnsi="Times New Roman" w:cs="Times New Roman"/>
          <w:i/>
          <w:iCs/>
          <w:noProof/>
        </w:rPr>
        <w:lastRenderedPageBreak/>
        <w:t>Challenges, Tomorrow’s Opportunities</w:t>
      </w:r>
      <w:r w:rsidRPr="00A751EA">
        <w:rPr>
          <w:rFonts w:ascii="Times New Roman" w:hAnsi="Times New Roman" w:cs="Times New Roman"/>
          <w:noProof/>
        </w:rPr>
        <w:t>, 301–306.</w:t>
      </w:r>
    </w:p>
    <w:p w14:paraId="74C0FE3F"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MacArthur, R. (1955). Fluctuations of animal populations and a measure of community stability. </w:t>
      </w:r>
      <w:r w:rsidRPr="00A751EA">
        <w:rPr>
          <w:rFonts w:ascii="Times New Roman" w:hAnsi="Times New Roman" w:cs="Times New Roman"/>
          <w:i/>
          <w:iCs/>
          <w:noProof/>
        </w:rPr>
        <w:t>Ecology</w:t>
      </w:r>
      <w:r w:rsidRPr="00A751EA">
        <w:rPr>
          <w:rFonts w:ascii="Times New Roman" w:hAnsi="Times New Roman" w:cs="Times New Roman"/>
          <w:noProof/>
        </w:rPr>
        <w:t xml:space="preserve">, </w:t>
      </w:r>
      <w:r w:rsidRPr="00A751EA">
        <w:rPr>
          <w:rFonts w:ascii="Times New Roman" w:hAnsi="Times New Roman" w:cs="Times New Roman"/>
          <w:i/>
          <w:iCs/>
          <w:noProof/>
        </w:rPr>
        <w:t>36</w:t>
      </w:r>
      <w:r w:rsidRPr="00A751EA">
        <w:rPr>
          <w:rFonts w:ascii="Times New Roman" w:hAnsi="Times New Roman" w:cs="Times New Roman"/>
          <w:noProof/>
        </w:rPr>
        <w:t>(3), 533–536.</w:t>
      </w:r>
    </w:p>
    <w:p w14:paraId="2AE6BA50"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McCann, K. S. (2000). The diversity–stability debate. </w:t>
      </w:r>
      <w:r w:rsidRPr="00A751EA">
        <w:rPr>
          <w:rFonts w:ascii="Times New Roman" w:hAnsi="Times New Roman" w:cs="Times New Roman"/>
          <w:i/>
          <w:iCs/>
          <w:noProof/>
        </w:rPr>
        <w:t>Nature</w:t>
      </w:r>
      <w:r w:rsidRPr="00A751EA">
        <w:rPr>
          <w:rFonts w:ascii="Times New Roman" w:hAnsi="Times New Roman" w:cs="Times New Roman"/>
          <w:noProof/>
        </w:rPr>
        <w:t xml:space="preserve">, </w:t>
      </w:r>
      <w:r w:rsidRPr="00A751EA">
        <w:rPr>
          <w:rFonts w:ascii="Times New Roman" w:hAnsi="Times New Roman" w:cs="Times New Roman"/>
          <w:i/>
          <w:iCs/>
          <w:noProof/>
        </w:rPr>
        <w:t>405</w:t>
      </w:r>
      <w:r w:rsidRPr="00A751EA">
        <w:rPr>
          <w:rFonts w:ascii="Times New Roman" w:hAnsi="Times New Roman" w:cs="Times New Roman"/>
          <w:noProof/>
        </w:rPr>
        <w:t>(6783), 228–233. doi: 10.1038/35012234</w:t>
      </w:r>
    </w:p>
    <w:p w14:paraId="7086599D"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Memmott, J., Waser, N. M., &amp; Price, M. V. (2004). Tolerance of pollination networks to species extinctions. </w:t>
      </w:r>
      <w:r w:rsidRPr="00A751EA">
        <w:rPr>
          <w:rFonts w:ascii="Times New Roman" w:hAnsi="Times New Roman" w:cs="Times New Roman"/>
          <w:i/>
          <w:iCs/>
          <w:noProof/>
        </w:rPr>
        <w:t>Proceedings of the Royal Society B: Biological Sciences</w:t>
      </w:r>
      <w:r w:rsidRPr="00A751EA">
        <w:rPr>
          <w:rFonts w:ascii="Times New Roman" w:hAnsi="Times New Roman" w:cs="Times New Roman"/>
          <w:noProof/>
        </w:rPr>
        <w:t>. doi: 10.1098/rspb.2004.2909</w:t>
      </w:r>
    </w:p>
    <w:p w14:paraId="6D28D1F8"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Mola, J. M., &amp; Williams, N. M. (2018). Fire-induced change in floral abundance, density, and phenology benefits bumble bee foragers. </w:t>
      </w:r>
      <w:r w:rsidRPr="00A751EA">
        <w:rPr>
          <w:rFonts w:ascii="Times New Roman" w:hAnsi="Times New Roman" w:cs="Times New Roman"/>
          <w:i/>
          <w:iCs/>
          <w:noProof/>
        </w:rPr>
        <w:t>Ecosphere</w:t>
      </w:r>
      <w:r w:rsidRPr="00A751EA">
        <w:rPr>
          <w:rFonts w:ascii="Times New Roman" w:hAnsi="Times New Roman" w:cs="Times New Roman"/>
          <w:noProof/>
        </w:rPr>
        <w:t xml:space="preserve">, </w:t>
      </w:r>
      <w:r w:rsidRPr="00A751EA">
        <w:rPr>
          <w:rFonts w:ascii="Times New Roman" w:hAnsi="Times New Roman" w:cs="Times New Roman"/>
          <w:i/>
          <w:iCs/>
          <w:noProof/>
        </w:rPr>
        <w:t>9</w:t>
      </w:r>
      <w:r w:rsidRPr="00A751EA">
        <w:rPr>
          <w:rFonts w:ascii="Times New Roman" w:hAnsi="Times New Roman" w:cs="Times New Roman"/>
          <w:noProof/>
        </w:rPr>
        <w:t>(1), e02056. doi: 10.1002/ecs2.2056</w:t>
      </w:r>
    </w:p>
    <w:p w14:paraId="520C13B3"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Moldenke, A. R., &amp; Neff, J. L. (1974). The bees of California, a catalogue with special reference to pollination and ecological research. </w:t>
      </w:r>
      <w:r w:rsidRPr="00A751EA">
        <w:rPr>
          <w:rFonts w:ascii="Times New Roman" w:hAnsi="Times New Roman" w:cs="Times New Roman"/>
          <w:i/>
          <w:iCs/>
          <w:noProof/>
        </w:rPr>
        <w:t>Origin and Structure of Ecosystems</w:t>
      </w:r>
      <w:r w:rsidRPr="00A751EA">
        <w:rPr>
          <w:rFonts w:ascii="Times New Roman" w:hAnsi="Times New Roman" w:cs="Times New Roman"/>
          <w:noProof/>
        </w:rPr>
        <w:t xml:space="preserve">, </w:t>
      </w:r>
      <w:r w:rsidRPr="00A751EA">
        <w:rPr>
          <w:rFonts w:ascii="Times New Roman" w:hAnsi="Times New Roman" w:cs="Times New Roman"/>
          <w:i/>
          <w:iCs/>
          <w:noProof/>
        </w:rPr>
        <w:t>245</w:t>
      </w:r>
      <w:r w:rsidRPr="00A751EA">
        <w:rPr>
          <w:rFonts w:ascii="Times New Roman" w:hAnsi="Times New Roman" w:cs="Times New Roman"/>
          <w:noProof/>
        </w:rPr>
        <w:t>.</w:t>
      </w:r>
    </w:p>
    <w:p w14:paraId="345C9691"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Moreno-Mateos, D., Barbier, E. B., Jones, P. C., Jones, H. P., Aronson, J., López-López, J. A., … Rey Benayas, J. M. (2017). Anthropogenic ecosystem disturbance and the recovery debt. </w:t>
      </w:r>
      <w:r w:rsidRPr="00A751EA">
        <w:rPr>
          <w:rFonts w:ascii="Times New Roman" w:hAnsi="Times New Roman" w:cs="Times New Roman"/>
          <w:i/>
          <w:iCs/>
          <w:noProof/>
        </w:rPr>
        <w:t>Nature Communications</w:t>
      </w:r>
      <w:r w:rsidRPr="00A751EA">
        <w:rPr>
          <w:rFonts w:ascii="Times New Roman" w:hAnsi="Times New Roman" w:cs="Times New Roman"/>
          <w:noProof/>
        </w:rPr>
        <w:t xml:space="preserve">, </w:t>
      </w:r>
      <w:r w:rsidRPr="00A751EA">
        <w:rPr>
          <w:rFonts w:ascii="Times New Roman" w:hAnsi="Times New Roman" w:cs="Times New Roman"/>
          <w:i/>
          <w:iCs/>
          <w:noProof/>
        </w:rPr>
        <w:t>8</w:t>
      </w:r>
      <w:r w:rsidRPr="00A751EA">
        <w:rPr>
          <w:rFonts w:ascii="Times New Roman" w:hAnsi="Times New Roman" w:cs="Times New Roman"/>
          <w:noProof/>
        </w:rPr>
        <w:t>, 8–13. doi: 10.1038/ncomms14163</w:t>
      </w:r>
    </w:p>
    <w:p w14:paraId="5F08F8AA"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Moretti, M., De Bello, F., Roberts, S. P. M., &amp; Potts, S. G. (2009). Taxonomical vs. functional responses of bee communities to fire in two contrasting climatic regions. </w:t>
      </w:r>
      <w:r w:rsidRPr="00A751EA">
        <w:rPr>
          <w:rFonts w:ascii="Times New Roman" w:hAnsi="Times New Roman" w:cs="Times New Roman"/>
          <w:i/>
          <w:iCs/>
          <w:noProof/>
        </w:rPr>
        <w:t>Journal of Animal Ecology</w:t>
      </w:r>
      <w:r w:rsidRPr="00A751EA">
        <w:rPr>
          <w:rFonts w:ascii="Times New Roman" w:hAnsi="Times New Roman" w:cs="Times New Roman"/>
          <w:noProof/>
        </w:rPr>
        <w:t>, (78), 98–108. doi: 10.1111/j.1365-2656.2008.01462.x</w:t>
      </w:r>
    </w:p>
    <w:p w14:paraId="7638703D"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Moretti, M., Duelli, P., &amp; Obrist, M. K. (2006). Biodiversity and resilience of arthropod communities after fire disturbance in temperate forests. </w:t>
      </w:r>
      <w:r w:rsidRPr="00A751EA">
        <w:rPr>
          <w:rFonts w:ascii="Times New Roman" w:hAnsi="Times New Roman" w:cs="Times New Roman"/>
          <w:i/>
          <w:iCs/>
          <w:noProof/>
        </w:rPr>
        <w:t>Oecologia</w:t>
      </w:r>
      <w:r w:rsidRPr="00A751EA">
        <w:rPr>
          <w:rFonts w:ascii="Times New Roman" w:hAnsi="Times New Roman" w:cs="Times New Roman"/>
          <w:noProof/>
        </w:rPr>
        <w:t>, (149), 312–327. doi: 10.1007/s00442-006-0450-z</w:t>
      </w:r>
    </w:p>
    <w:p w14:paraId="6E36D63C"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Moretti, M., Obrist, M. K., &amp; Duelli, P. (2004). Arthropod biodiversity after forest fires: winners and losers in the winter fire regime of the southern Alps. </w:t>
      </w:r>
      <w:r w:rsidRPr="00A751EA">
        <w:rPr>
          <w:rFonts w:ascii="Times New Roman" w:hAnsi="Times New Roman" w:cs="Times New Roman"/>
          <w:i/>
          <w:iCs/>
          <w:noProof/>
        </w:rPr>
        <w:t>Ecography</w:t>
      </w:r>
      <w:r w:rsidRPr="00A751EA">
        <w:rPr>
          <w:rFonts w:ascii="Times New Roman" w:hAnsi="Times New Roman" w:cs="Times New Roman"/>
          <w:noProof/>
        </w:rPr>
        <w:t>, (27), 173–186.</w:t>
      </w:r>
    </w:p>
    <w:p w14:paraId="48C5A239"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lastRenderedPageBreak/>
        <w:t xml:space="preserve">Nimmo, D. G., Mac Nally, R., Cunningham, S. C., Haslem, A., &amp; Bennett, A. F. (2015). Vive la résistance: Reviving resistance for 21st century conservation. </w:t>
      </w:r>
      <w:r w:rsidRPr="00A751EA">
        <w:rPr>
          <w:rFonts w:ascii="Times New Roman" w:hAnsi="Times New Roman" w:cs="Times New Roman"/>
          <w:i/>
          <w:iCs/>
          <w:noProof/>
        </w:rPr>
        <w:t>Trends in Ecology and Evolution</w:t>
      </w:r>
      <w:r w:rsidRPr="00A751EA">
        <w:rPr>
          <w:rFonts w:ascii="Times New Roman" w:hAnsi="Times New Roman" w:cs="Times New Roman"/>
          <w:noProof/>
        </w:rPr>
        <w:t>. doi: 10.1016/j.tree.2015.07.008</w:t>
      </w:r>
    </w:p>
    <w:p w14:paraId="60ED4A3C"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Okuyama, T., &amp; Holland, N. J. (2008). Network structural properties mediate the stability of mutualistic communities. </w:t>
      </w:r>
      <w:r w:rsidRPr="00A751EA">
        <w:rPr>
          <w:rFonts w:ascii="Times New Roman" w:hAnsi="Times New Roman" w:cs="Times New Roman"/>
          <w:i/>
          <w:iCs/>
          <w:noProof/>
        </w:rPr>
        <w:t>Ecology Letters</w:t>
      </w:r>
      <w:r w:rsidRPr="00A751EA">
        <w:rPr>
          <w:rFonts w:ascii="Times New Roman" w:hAnsi="Times New Roman" w:cs="Times New Roman"/>
          <w:noProof/>
        </w:rPr>
        <w:t xml:space="preserve">, </w:t>
      </w:r>
      <w:r w:rsidRPr="00A751EA">
        <w:rPr>
          <w:rFonts w:ascii="Times New Roman" w:hAnsi="Times New Roman" w:cs="Times New Roman"/>
          <w:i/>
          <w:iCs/>
          <w:noProof/>
        </w:rPr>
        <w:t>11</w:t>
      </w:r>
      <w:r w:rsidRPr="00A751EA">
        <w:rPr>
          <w:rFonts w:ascii="Times New Roman" w:hAnsi="Times New Roman" w:cs="Times New Roman"/>
          <w:noProof/>
        </w:rPr>
        <w:t>, 208–216. doi: 10.1111/j.1461-0248.2007.01137.x</w:t>
      </w:r>
    </w:p>
    <w:p w14:paraId="0A45BE5C"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Olesen, J. M., Bascompte, J., Dupont, Y. L., &amp; Jordano, P. (2007). The modularity of pollination networks. </w:t>
      </w:r>
      <w:r w:rsidRPr="00A751EA">
        <w:rPr>
          <w:rFonts w:ascii="Times New Roman" w:hAnsi="Times New Roman" w:cs="Times New Roman"/>
          <w:i/>
          <w:iCs/>
          <w:noProof/>
        </w:rPr>
        <w:t>Proceedings of the National Academy of Sciences</w:t>
      </w:r>
      <w:r w:rsidRPr="00A751EA">
        <w:rPr>
          <w:rFonts w:ascii="Times New Roman" w:hAnsi="Times New Roman" w:cs="Times New Roman"/>
          <w:noProof/>
        </w:rPr>
        <w:t xml:space="preserve">, </w:t>
      </w:r>
      <w:r w:rsidRPr="00A751EA">
        <w:rPr>
          <w:rFonts w:ascii="Times New Roman" w:hAnsi="Times New Roman" w:cs="Times New Roman"/>
          <w:i/>
          <w:iCs/>
          <w:noProof/>
        </w:rPr>
        <w:t>104</w:t>
      </w:r>
      <w:r w:rsidRPr="00A751EA">
        <w:rPr>
          <w:rFonts w:ascii="Times New Roman" w:hAnsi="Times New Roman" w:cs="Times New Roman"/>
          <w:noProof/>
        </w:rPr>
        <w:t>(50), 19891–19896. doi: 10.1073/pnas.0706375104</w:t>
      </w:r>
    </w:p>
    <w:p w14:paraId="30A48BBE"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Peralta, G., Stevani, E. L., Chacoff, N. P., Dorado, J., &amp; Vázquez, D. P. (2017). Fire influences the structure of plant – bee networks. </w:t>
      </w:r>
      <w:r w:rsidRPr="00A751EA">
        <w:rPr>
          <w:rFonts w:ascii="Times New Roman" w:hAnsi="Times New Roman" w:cs="Times New Roman"/>
          <w:i/>
          <w:iCs/>
          <w:noProof/>
        </w:rPr>
        <w:t>Journal of Animal Ecology</w:t>
      </w:r>
      <w:r w:rsidRPr="00A751EA">
        <w:rPr>
          <w:rFonts w:ascii="Times New Roman" w:hAnsi="Times New Roman" w:cs="Times New Roman"/>
          <w:noProof/>
        </w:rPr>
        <w:t xml:space="preserve">, </w:t>
      </w:r>
      <w:r w:rsidRPr="00A751EA">
        <w:rPr>
          <w:rFonts w:ascii="Times New Roman" w:hAnsi="Times New Roman" w:cs="Times New Roman"/>
          <w:i/>
          <w:iCs/>
          <w:noProof/>
        </w:rPr>
        <w:t>86</w:t>
      </w:r>
      <w:r w:rsidRPr="00A751EA">
        <w:rPr>
          <w:rFonts w:ascii="Times New Roman" w:hAnsi="Times New Roman" w:cs="Times New Roman"/>
          <w:noProof/>
        </w:rPr>
        <w:t>(December 2016), 1372–1379. doi: 10.1111/1365-2656.12731</w:t>
      </w:r>
    </w:p>
    <w:p w14:paraId="3391B3F8"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Ponisio, L. C., Wilkin, K., M’Gonigle, L. K., Kulhanek, K., Cook, L., Thorp, R., … Kremen, C. (2016). Pyrodiversity begets plant-pollinator community diversity. </w:t>
      </w:r>
      <w:r w:rsidRPr="00A751EA">
        <w:rPr>
          <w:rFonts w:ascii="Times New Roman" w:hAnsi="Times New Roman" w:cs="Times New Roman"/>
          <w:i/>
          <w:iCs/>
          <w:noProof/>
        </w:rPr>
        <w:t>Global Change Biology</w:t>
      </w:r>
      <w:r w:rsidRPr="00A751EA">
        <w:rPr>
          <w:rFonts w:ascii="Times New Roman" w:hAnsi="Times New Roman" w:cs="Times New Roman"/>
          <w:noProof/>
        </w:rPr>
        <w:t xml:space="preserve">, </w:t>
      </w:r>
      <w:r w:rsidRPr="00A751EA">
        <w:rPr>
          <w:rFonts w:ascii="Times New Roman" w:hAnsi="Times New Roman" w:cs="Times New Roman"/>
          <w:i/>
          <w:iCs/>
          <w:noProof/>
        </w:rPr>
        <w:t>22</w:t>
      </w:r>
      <w:r w:rsidRPr="00A751EA">
        <w:rPr>
          <w:rFonts w:ascii="Times New Roman" w:hAnsi="Times New Roman" w:cs="Times New Roman"/>
          <w:noProof/>
        </w:rPr>
        <w:t>(5), 1–15. doi: 10.1111/gcb.13236</w:t>
      </w:r>
    </w:p>
    <w:p w14:paraId="77B1F08E"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Potts, S. G., Vulliamy, B., Dafni, A., Ne’eman, G., O’Toole, C., Roberts, S., &amp; Willmer, P. (2003). Response of plant-pollinator communities to fire: changes in diversity, abundance and floral reward structure. </w:t>
      </w:r>
      <w:r w:rsidRPr="00A751EA">
        <w:rPr>
          <w:rFonts w:ascii="Times New Roman" w:hAnsi="Times New Roman" w:cs="Times New Roman"/>
          <w:i/>
          <w:iCs/>
          <w:noProof/>
        </w:rPr>
        <w:t>Oikos</w:t>
      </w:r>
      <w:r w:rsidRPr="00A751EA">
        <w:rPr>
          <w:rFonts w:ascii="Times New Roman" w:hAnsi="Times New Roman" w:cs="Times New Roman"/>
          <w:noProof/>
        </w:rPr>
        <w:t>, (101), 103–112. doi: 10.1034/j.1600-0706.2003.12186.x</w:t>
      </w:r>
    </w:p>
    <w:p w14:paraId="00667206"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Prado, P. I., &amp; Lewinsohn, T. M. (2004). Compartments in insect – plant associations and their. </w:t>
      </w:r>
      <w:r w:rsidRPr="00A751EA">
        <w:rPr>
          <w:rFonts w:ascii="Times New Roman" w:hAnsi="Times New Roman" w:cs="Times New Roman"/>
          <w:i/>
          <w:iCs/>
          <w:noProof/>
        </w:rPr>
        <w:t>Journal of Animal Ecology</w:t>
      </w:r>
      <w:r w:rsidRPr="00A751EA">
        <w:rPr>
          <w:rFonts w:ascii="Times New Roman" w:hAnsi="Times New Roman" w:cs="Times New Roman"/>
          <w:noProof/>
        </w:rPr>
        <w:t xml:space="preserve">, </w:t>
      </w:r>
      <w:r w:rsidRPr="00A751EA">
        <w:rPr>
          <w:rFonts w:ascii="Times New Roman" w:hAnsi="Times New Roman" w:cs="Times New Roman"/>
          <w:i/>
          <w:iCs/>
          <w:noProof/>
        </w:rPr>
        <w:t>73</w:t>
      </w:r>
      <w:r w:rsidRPr="00A751EA">
        <w:rPr>
          <w:rFonts w:ascii="Times New Roman" w:hAnsi="Times New Roman" w:cs="Times New Roman"/>
          <w:noProof/>
        </w:rPr>
        <w:t>, 1168–1178.</w:t>
      </w:r>
    </w:p>
    <w:p w14:paraId="7530FC29"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R Core Team. (2013). </w:t>
      </w:r>
      <w:r w:rsidRPr="00A751EA">
        <w:rPr>
          <w:rFonts w:ascii="Times New Roman" w:hAnsi="Times New Roman" w:cs="Times New Roman"/>
          <w:i/>
          <w:iCs/>
          <w:noProof/>
        </w:rPr>
        <w:t>R: A language and environment for statistical computing</w:t>
      </w:r>
      <w:r w:rsidRPr="00A751EA">
        <w:rPr>
          <w:rFonts w:ascii="Times New Roman" w:hAnsi="Times New Roman" w:cs="Times New Roman"/>
          <w:noProof/>
        </w:rPr>
        <w:t>. Retrieved from http://www.r-project.org/</w:t>
      </w:r>
    </w:p>
    <w:p w14:paraId="7346A2A2"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Rivera-Hutinel, A., Bustamante, R. O., Marín, V. H., &amp; Medel, R. (2012). Effects of sampling </w:t>
      </w:r>
      <w:r w:rsidRPr="00A751EA">
        <w:rPr>
          <w:rFonts w:ascii="Times New Roman" w:hAnsi="Times New Roman" w:cs="Times New Roman"/>
          <w:noProof/>
        </w:rPr>
        <w:lastRenderedPageBreak/>
        <w:t xml:space="preserve">completeness on the structure of plant-pollinator networks. </w:t>
      </w:r>
      <w:r w:rsidRPr="00A751EA">
        <w:rPr>
          <w:rFonts w:ascii="Times New Roman" w:hAnsi="Times New Roman" w:cs="Times New Roman"/>
          <w:i/>
          <w:iCs/>
          <w:noProof/>
        </w:rPr>
        <w:t>Ecology</w:t>
      </w:r>
      <w:r w:rsidRPr="00A751EA">
        <w:rPr>
          <w:rFonts w:ascii="Times New Roman" w:hAnsi="Times New Roman" w:cs="Times New Roman"/>
          <w:noProof/>
        </w:rPr>
        <w:t xml:space="preserve">, </w:t>
      </w:r>
      <w:r w:rsidRPr="00A751EA">
        <w:rPr>
          <w:rFonts w:ascii="Times New Roman" w:hAnsi="Times New Roman" w:cs="Times New Roman"/>
          <w:i/>
          <w:iCs/>
          <w:noProof/>
        </w:rPr>
        <w:t>93</w:t>
      </w:r>
      <w:r w:rsidRPr="00A751EA">
        <w:rPr>
          <w:rFonts w:ascii="Times New Roman" w:hAnsi="Times New Roman" w:cs="Times New Roman"/>
          <w:noProof/>
        </w:rPr>
        <w:t>(7), 1593–1603. doi: 10.1890/11-1803.1</w:t>
      </w:r>
    </w:p>
    <w:p w14:paraId="77DA2519"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Rodriguez, A., &amp; Kouki, J. (2015). Emulating natural disturbance in forest management enhances pollination services for dominant Vaccinium shrubs in boreal pine-dominated forests. </w:t>
      </w:r>
      <w:r w:rsidRPr="00A751EA">
        <w:rPr>
          <w:rFonts w:ascii="Times New Roman" w:hAnsi="Times New Roman" w:cs="Times New Roman"/>
          <w:i/>
          <w:iCs/>
          <w:noProof/>
        </w:rPr>
        <w:t>Forest Ecology and Management</w:t>
      </w:r>
      <w:r w:rsidRPr="00A751EA">
        <w:rPr>
          <w:rFonts w:ascii="Times New Roman" w:hAnsi="Times New Roman" w:cs="Times New Roman"/>
          <w:noProof/>
        </w:rPr>
        <w:t>, (350), 1–12.</w:t>
      </w:r>
    </w:p>
    <w:p w14:paraId="06CE20DA"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Schwartz, C. J. (2015). Analysis of BACI experiments. </w:t>
      </w:r>
      <w:r w:rsidRPr="00A751EA">
        <w:rPr>
          <w:rFonts w:ascii="Times New Roman" w:hAnsi="Times New Roman" w:cs="Times New Roman"/>
          <w:i/>
          <w:iCs/>
          <w:noProof/>
        </w:rPr>
        <w:t>Course Notes for Beginning and Intermediate Statistics.</w:t>
      </w:r>
      <w:r w:rsidRPr="00A751EA">
        <w:rPr>
          <w:rFonts w:ascii="Times New Roman" w:hAnsi="Times New Roman" w:cs="Times New Roman"/>
          <w:noProof/>
        </w:rPr>
        <w:t>, 614–705.</w:t>
      </w:r>
    </w:p>
    <w:p w14:paraId="2CCF0CE9"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Schwarz, B., Vázquez, D. P., CaraDonna, P. J., Knight, T. M., Benadi, G., Dormann, C. F., … Fründ, J. (2020). Temporal scale-dependence of plant–pollinator networks. </w:t>
      </w:r>
      <w:r w:rsidRPr="00A751EA">
        <w:rPr>
          <w:rFonts w:ascii="Times New Roman" w:hAnsi="Times New Roman" w:cs="Times New Roman"/>
          <w:i/>
          <w:iCs/>
          <w:noProof/>
        </w:rPr>
        <w:t>Oikos</w:t>
      </w:r>
      <w:r w:rsidRPr="00A751EA">
        <w:rPr>
          <w:rFonts w:ascii="Times New Roman" w:hAnsi="Times New Roman" w:cs="Times New Roman"/>
          <w:noProof/>
        </w:rPr>
        <w:t xml:space="preserve">, </w:t>
      </w:r>
      <w:r w:rsidRPr="00A751EA">
        <w:rPr>
          <w:rFonts w:ascii="Times New Roman" w:hAnsi="Times New Roman" w:cs="Times New Roman"/>
          <w:i/>
          <w:iCs/>
          <w:noProof/>
        </w:rPr>
        <w:t>129</w:t>
      </w:r>
      <w:r w:rsidRPr="00A751EA">
        <w:rPr>
          <w:rFonts w:ascii="Times New Roman" w:hAnsi="Times New Roman" w:cs="Times New Roman"/>
          <w:noProof/>
        </w:rPr>
        <w:t>(9), 1289–1302. doi: 10.1111/oik.07303</w:t>
      </w:r>
    </w:p>
    <w:p w14:paraId="1E2F0596"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Stewart-Oaten, A., Murdoch, W. W., &amp; Parker, K. R. (1986). Environmental impact assessment: “pseudoreplication” in time? </w:t>
      </w:r>
      <w:r w:rsidRPr="00A751EA">
        <w:rPr>
          <w:rFonts w:ascii="Times New Roman" w:hAnsi="Times New Roman" w:cs="Times New Roman"/>
          <w:i/>
          <w:iCs/>
          <w:noProof/>
        </w:rPr>
        <w:t>Ecology</w:t>
      </w:r>
      <w:r w:rsidRPr="00A751EA">
        <w:rPr>
          <w:rFonts w:ascii="Times New Roman" w:hAnsi="Times New Roman" w:cs="Times New Roman"/>
          <w:noProof/>
        </w:rPr>
        <w:t>. doi: 10.2307/1939815</w:t>
      </w:r>
    </w:p>
    <w:p w14:paraId="0CF61526"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Thébault, E., &amp; Fontaine, C. (2010). Stability of Ecological Communities and the Architecture of Mutualistic and Trophic Networks. </w:t>
      </w:r>
      <w:r w:rsidRPr="00A751EA">
        <w:rPr>
          <w:rFonts w:ascii="Times New Roman" w:hAnsi="Times New Roman" w:cs="Times New Roman"/>
          <w:i/>
          <w:iCs/>
          <w:noProof/>
        </w:rPr>
        <w:t>Science</w:t>
      </w:r>
      <w:r w:rsidRPr="00A751EA">
        <w:rPr>
          <w:rFonts w:ascii="Times New Roman" w:hAnsi="Times New Roman" w:cs="Times New Roman"/>
          <w:noProof/>
        </w:rPr>
        <w:t xml:space="preserve">, </w:t>
      </w:r>
      <w:r w:rsidRPr="00A751EA">
        <w:rPr>
          <w:rFonts w:ascii="Times New Roman" w:hAnsi="Times New Roman" w:cs="Times New Roman"/>
          <w:i/>
          <w:iCs/>
          <w:noProof/>
        </w:rPr>
        <w:t>329</w:t>
      </w:r>
      <w:r w:rsidRPr="00A751EA">
        <w:rPr>
          <w:rFonts w:ascii="Times New Roman" w:hAnsi="Times New Roman" w:cs="Times New Roman"/>
          <w:noProof/>
        </w:rPr>
        <w:t>, 853–856.</w:t>
      </w:r>
    </w:p>
    <w:p w14:paraId="57961B7C"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Torchio, P. F., &amp; Tepedino, V. J. (1982). Phenotypic variability in nesting success among Osmia lignaria propinqua females in a glasshouse environment: (Hymenoptera: Megachilidae). </w:t>
      </w:r>
      <w:r w:rsidRPr="00A751EA">
        <w:rPr>
          <w:rFonts w:ascii="Times New Roman" w:hAnsi="Times New Roman" w:cs="Times New Roman"/>
          <w:i/>
          <w:iCs/>
          <w:noProof/>
        </w:rPr>
        <w:t>Ecological Entomology</w:t>
      </w:r>
      <w:r w:rsidRPr="00A751EA">
        <w:rPr>
          <w:rFonts w:ascii="Times New Roman" w:hAnsi="Times New Roman" w:cs="Times New Roman"/>
          <w:noProof/>
        </w:rPr>
        <w:t>.</w:t>
      </w:r>
    </w:p>
    <w:p w14:paraId="34A9453B"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Van Nuland, M. E., Haag, E. N., Bryant, J. A. M., Read, Q. D., Klein, R. N., Douglas, M. J., … Bailey, J. K. (2013). Fire promotes pollinator visitation: Implications for ameliorating declines of pollination services. </w:t>
      </w:r>
      <w:r w:rsidRPr="00A751EA">
        <w:rPr>
          <w:rFonts w:ascii="Times New Roman" w:hAnsi="Times New Roman" w:cs="Times New Roman"/>
          <w:i/>
          <w:iCs/>
          <w:noProof/>
        </w:rPr>
        <w:t>PLoS ONE</w:t>
      </w:r>
      <w:r w:rsidRPr="00A751EA">
        <w:rPr>
          <w:rFonts w:ascii="Times New Roman" w:hAnsi="Times New Roman" w:cs="Times New Roman"/>
          <w:noProof/>
        </w:rPr>
        <w:t xml:space="preserve">, </w:t>
      </w:r>
      <w:r w:rsidRPr="00A751EA">
        <w:rPr>
          <w:rFonts w:ascii="Times New Roman" w:hAnsi="Times New Roman" w:cs="Times New Roman"/>
          <w:i/>
          <w:iCs/>
          <w:noProof/>
        </w:rPr>
        <w:t>8</w:t>
      </w:r>
      <w:r w:rsidRPr="00A751EA">
        <w:rPr>
          <w:rFonts w:ascii="Times New Roman" w:hAnsi="Times New Roman" w:cs="Times New Roman"/>
          <w:noProof/>
        </w:rPr>
        <w:t>(11), 1–8. doi: 10.1371/journal.pone.0079853</w:t>
      </w:r>
    </w:p>
    <w:p w14:paraId="5CD1B276"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t xml:space="preserve">Wallen, K. E. (2010). </w:t>
      </w:r>
      <w:r w:rsidRPr="00A751EA">
        <w:rPr>
          <w:rFonts w:ascii="Times New Roman" w:hAnsi="Times New Roman" w:cs="Times New Roman"/>
          <w:i/>
          <w:iCs/>
          <w:noProof/>
        </w:rPr>
        <w:t>Fire, grazing, and herbicide: effects of rangeland management on bee and floral communities in Oklahoma</w:t>
      </w:r>
      <w:r w:rsidRPr="00A751EA">
        <w:rPr>
          <w:rFonts w:ascii="Times New Roman" w:hAnsi="Times New Roman" w:cs="Times New Roman"/>
          <w:noProof/>
        </w:rPr>
        <w:t xml:space="preserve"> (Oklahoma State University). Retrieved from papers3://publication/uuid/FBC21A8E-4988-4681-B001-9B737AEEB6A7</w:t>
      </w:r>
    </w:p>
    <w:p w14:paraId="73B84463" w14:textId="77777777" w:rsidR="00A751EA" w:rsidRPr="00A751EA" w:rsidRDefault="00A751EA" w:rsidP="00A751EA">
      <w:pPr>
        <w:widowControl w:val="0"/>
        <w:autoSpaceDE w:val="0"/>
        <w:autoSpaceDN w:val="0"/>
        <w:adjustRightInd w:val="0"/>
        <w:spacing w:line="480" w:lineRule="auto"/>
        <w:ind w:left="480" w:hanging="480"/>
        <w:rPr>
          <w:rFonts w:ascii="Times New Roman" w:hAnsi="Times New Roman" w:cs="Times New Roman"/>
          <w:noProof/>
        </w:rPr>
      </w:pPr>
      <w:r w:rsidRPr="00A751EA">
        <w:rPr>
          <w:rFonts w:ascii="Times New Roman" w:hAnsi="Times New Roman" w:cs="Times New Roman"/>
          <w:noProof/>
        </w:rPr>
        <w:lastRenderedPageBreak/>
        <w:t xml:space="preserve">Williams, N. M., Crone, E. E., Roulston, T. H., Minckley, R. L., Packer, L., &amp; Potts, S. G. (2010). Ecological and life-history traits predict bee species responses to environmental disturbances. </w:t>
      </w:r>
      <w:r w:rsidRPr="00A751EA">
        <w:rPr>
          <w:rFonts w:ascii="Times New Roman" w:hAnsi="Times New Roman" w:cs="Times New Roman"/>
          <w:i/>
          <w:iCs/>
          <w:noProof/>
        </w:rPr>
        <w:t>Biological Conservation</w:t>
      </w:r>
      <w:r w:rsidRPr="00A751EA">
        <w:rPr>
          <w:rFonts w:ascii="Times New Roman" w:hAnsi="Times New Roman" w:cs="Times New Roman"/>
          <w:noProof/>
        </w:rPr>
        <w:t>, (143), 2280–2291. doi: 10.1016/j.biocon.2010.03.024</w:t>
      </w:r>
    </w:p>
    <w:p w14:paraId="28D344B7" w14:textId="7F247CE7" w:rsidR="00D30ECE" w:rsidRPr="00387F0F" w:rsidRDefault="00E066E1" w:rsidP="00A751EA">
      <w:pPr>
        <w:widowControl w:val="0"/>
        <w:autoSpaceDE w:val="0"/>
        <w:autoSpaceDN w:val="0"/>
        <w:adjustRightInd w:val="0"/>
        <w:spacing w:line="480" w:lineRule="auto"/>
        <w:ind w:left="480" w:hanging="480"/>
        <w:rPr>
          <w:rFonts w:ascii="Times New Roman" w:hAnsi="Times New Roman" w:cs="Times New Roman"/>
        </w:rPr>
      </w:pPr>
      <w:r>
        <w:rPr>
          <w:rFonts w:ascii="Times New Roman" w:hAnsi="Times New Roman" w:cs="Times New Roman"/>
        </w:rPr>
        <w:fldChar w:fldCharType="end"/>
      </w:r>
      <w:r w:rsidR="00D30ECE">
        <w:rPr>
          <w:rFonts w:ascii="Times New Roman" w:hAnsi="Times New Roman" w:cs="Times New Roman"/>
          <w:b/>
          <w:bCs/>
        </w:rPr>
        <w:br w:type="page"/>
      </w:r>
    </w:p>
    <w:p w14:paraId="6E579FC1" w14:textId="77777777" w:rsidR="00D30ECE" w:rsidRDefault="00D30ECE" w:rsidP="00D30ECE">
      <w:pPr>
        <w:widowControl w:val="0"/>
        <w:spacing w:line="480" w:lineRule="auto"/>
        <w:ind w:left="480" w:hanging="480"/>
        <w:rPr>
          <w:rFonts w:ascii="Times New Roman" w:hAnsi="Times New Roman" w:cs="Times New Roman"/>
          <w:b/>
          <w:bCs/>
        </w:rPr>
      </w:pPr>
      <w:r w:rsidRPr="00D30ECE">
        <w:rPr>
          <w:rFonts w:ascii="Times New Roman" w:hAnsi="Times New Roman" w:cs="Times New Roman"/>
          <w:b/>
          <w:bCs/>
        </w:rPr>
        <w:lastRenderedPageBreak/>
        <w:t>Tables</w:t>
      </w:r>
    </w:p>
    <w:p w14:paraId="604C3C82" w14:textId="77777777" w:rsidR="00D30ECE" w:rsidRPr="004142A1" w:rsidRDefault="00601951" w:rsidP="00D30ECE">
      <w:pPr>
        <w:widowControl w:val="0"/>
        <w:spacing w:line="480" w:lineRule="auto"/>
        <w:ind w:left="480" w:hanging="480"/>
        <w:jc w:val="both"/>
        <w:rPr>
          <w:rFonts w:ascii="Times New Roman" w:hAnsi="Times New Roman" w:cs="Times New Roman"/>
          <w:bCs/>
        </w:rPr>
      </w:pPr>
      <w:r w:rsidRPr="004142A1">
        <w:rPr>
          <w:rFonts w:ascii="Times New Roman" w:hAnsi="Times New Roman" w:cs="Times New Roman"/>
          <w:bCs/>
        </w:rPr>
        <w:t>Table 1. Results from the BACI analysis comparing burned and unburned sites, 2003-2018.</w:t>
      </w:r>
      <w:r w:rsidR="00D30ECE" w:rsidRPr="004142A1">
        <w:rPr>
          <w:rFonts w:ascii="Times New Roman" w:hAnsi="Times New Roman" w:cs="Times New Roman"/>
          <w:bCs/>
        </w:rPr>
        <w:t xml:space="preserve"> </w:t>
      </w:r>
    </w:p>
    <w:p w14:paraId="1DFC8A2D" w14:textId="74B6098D" w:rsidR="00385E48" w:rsidRPr="00B55A62" w:rsidDel="00D92773" w:rsidRDefault="00601951" w:rsidP="00B55A62">
      <w:pPr>
        <w:widowControl w:val="0"/>
        <w:spacing w:line="480" w:lineRule="auto"/>
        <w:ind w:left="480" w:hanging="480"/>
        <w:jc w:val="both"/>
        <w:rPr>
          <w:del w:id="385" w:author="Molly Martin" w:date="2021-01-04T14:26:00Z"/>
          <w:rFonts w:ascii="Times New Roman" w:hAnsi="Times New Roman" w:cs="Times New Roman"/>
          <w:bCs/>
        </w:rPr>
      </w:pPr>
      <w:r w:rsidRPr="004142A1">
        <w:rPr>
          <w:rFonts w:ascii="Times New Roman" w:hAnsi="Times New Roman" w:cs="Times New Roman"/>
          <w:bCs/>
        </w:rPr>
        <w:t xml:space="preserve">No significant results were found for the 2002-2018 comparison. </w:t>
      </w:r>
    </w:p>
    <w:p w14:paraId="3B789703" w14:textId="77777777" w:rsidR="00385E48" w:rsidDel="00D92773" w:rsidRDefault="00385E48">
      <w:pPr>
        <w:rPr>
          <w:del w:id="386" w:author="Molly Martin" w:date="2021-01-04T14:25:00Z"/>
          <w:rFonts w:ascii="Times New Roman" w:hAnsi="Times New Roman" w:cs="Times New Roman"/>
        </w:rPr>
      </w:pPr>
    </w:p>
    <w:p w14:paraId="385CC53A" w14:textId="2F571097" w:rsidR="00D92773" w:rsidRDefault="00BC10CE">
      <w:pPr>
        <w:widowControl w:val="0"/>
        <w:spacing w:line="480" w:lineRule="auto"/>
        <w:ind w:left="480" w:hanging="480"/>
        <w:jc w:val="both"/>
        <w:rPr>
          <w:ins w:id="387" w:author="Molly Martin" w:date="2021-01-04T14:24:00Z"/>
          <w:rFonts w:ascii="Times New Roman" w:hAnsi="Times New Roman" w:cs="Times New Roman"/>
        </w:rPr>
        <w:pPrChange w:id="388" w:author="Molly Martin" w:date="2021-01-04T14:26:00Z">
          <w:pPr/>
        </w:pPrChange>
      </w:pPr>
      <w:del w:id="389" w:author="Molly Martin" w:date="2021-01-04T14:25:00Z">
        <w:r w:rsidRPr="00BC10CE" w:rsidDel="00D92773">
          <w:rPr>
            <w:rFonts w:ascii="Times New Roman" w:hAnsi="Times New Roman" w:cs="Times New Roman"/>
            <w:noProof/>
          </w:rPr>
          <w:drawing>
            <wp:inline distT="0" distB="0" distL="0" distR="0" wp14:anchorId="709D3FEF" wp14:editId="60A9060D">
              <wp:extent cx="5943600" cy="2152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52015"/>
                      </a:xfrm>
                      <a:prstGeom prst="rect">
                        <a:avLst/>
                      </a:prstGeom>
                    </pic:spPr>
                  </pic:pic>
                </a:graphicData>
              </a:graphic>
            </wp:inline>
          </w:drawing>
        </w:r>
      </w:del>
    </w:p>
    <w:p w14:paraId="45333697" w14:textId="77777777" w:rsidR="00D92773" w:rsidRDefault="00D92773">
      <w:pPr>
        <w:rPr>
          <w:ins w:id="390" w:author="Molly Martin" w:date="2021-01-04T14:24:00Z"/>
          <w:rFonts w:ascii="Times New Roman" w:hAnsi="Times New Roman" w:cs="Times New Roman"/>
        </w:rPr>
      </w:pPr>
    </w:p>
    <w:p w14:paraId="44A377E7" w14:textId="01C9757E" w:rsidR="00D92773" w:rsidRPr="00EE69D3" w:rsidRDefault="00D92773">
      <w:pPr>
        <w:rPr>
          <w:rFonts w:ascii="Times New Roman" w:hAnsi="Times New Roman" w:cs="Times New Roman"/>
        </w:rPr>
        <w:sectPr w:rsidR="00D92773" w:rsidRPr="00EE69D3" w:rsidSect="00804859">
          <w:type w:val="continuous"/>
          <w:pgSz w:w="12240" w:h="15840"/>
          <w:pgMar w:top="1440" w:right="1440" w:bottom="1440" w:left="1440" w:header="720" w:footer="0" w:gutter="0"/>
          <w:lnNumType w:countBy="1" w:restart="continuous"/>
          <w:cols w:space="720"/>
          <w:formProt w:val="0"/>
          <w:docGrid w:linePitch="360"/>
        </w:sectPr>
      </w:pPr>
      <w:ins w:id="391" w:author="Molly Martin" w:date="2021-01-04T14:25:00Z">
        <w:r w:rsidRPr="00D92773">
          <w:rPr>
            <w:rFonts w:ascii="Times New Roman" w:hAnsi="Times New Roman" w:cs="Times New Roman"/>
            <w:noProof/>
          </w:rPr>
          <w:drawing>
            <wp:inline distT="0" distB="0" distL="0" distR="0" wp14:anchorId="28AD0731" wp14:editId="6BBF1C36">
              <wp:extent cx="5943600" cy="21520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52015"/>
                      </a:xfrm>
                      <a:prstGeom prst="rect">
                        <a:avLst/>
                      </a:prstGeom>
                    </pic:spPr>
                  </pic:pic>
                </a:graphicData>
              </a:graphic>
            </wp:inline>
          </w:drawing>
        </w:r>
      </w:ins>
    </w:p>
    <w:p w14:paraId="30612E83" w14:textId="77777777" w:rsidR="00A751EA" w:rsidRDefault="00A751EA" w:rsidP="00682B63">
      <w:pPr>
        <w:spacing w:line="480" w:lineRule="auto"/>
        <w:rPr>
          <w:ins w:id="392" w:author="Molly Martin" w:date="2021-02-26T10:50:00Z"/>
          <w:rFonts w:ascii="Times New Roman" w:hAnsi="Times New Roman" w:cs="Times New Roman"/>
        </w:rPr>
      </w:pPr>
    </w:p>
    <w:p w14:paraId="3C48D64E" w14:textId="77777777" w:rsidR="00A751EA" w:rsidRDefault="00A751EA" w:rsidP="00682B63">
      <w:pPr>
        <w:spacing w:line="480" w:lineRule="auto"/>
        <w:rPr>
          <w:ins w:id="393" w:author="Molly Martin" w:date="2021-02-26T10:50:00Z"/>
          <w:rFonts w:ascii="Times New Roman" w:hAnsi="Times New Roman" w:cs="Times New Roman"/>
        </w:rPr>
      </w:pPr>
    </w:p>
    <w:p w14:paraId="0D5F8BCA" w14:textId="66A3FDB4" w:rsidR="00385E48" w:rsidDel="00B06540" w:rsidRDefault="00601951" w:rsidP="00EE69D3">
      <w:pPr>
        <w:spacing w:line="480" w:lineRule="auto"/>
        <w:rPr>
          <w:del w:id="394" w:author="Molly Martin" w:date="2021-01-04T14:27:00Z"/>
          <w:rFonts w:ascii="Times New Roman" w:hAnsi="Times New Roman" w:cs="Times New Roman"/>
          <w:b/>
          <w:bCs/>
        </w:rPr>
      </w:pPr>
      <w:r w:rsidRPr="004142A1">
        <w:rPr>
          <w:rFonts w:ascii="Times New Roman" w:hAnsi="Times New Roman" w:cs="Times New Roman"/>
        </w:rPr>
        <w:t xml:space="preserve">Table 2. Results from the linear models to predict resistance for 2002 vs. 2018. No significant results were found when comparing 2003 vs. 2018. </w:t>
      </w:r>
    </w:p>
    <w:p w14:paraId="7D6E330D" w14:textId="77777777" w:rsidR="00B06540" w:rsidRDefault="00B06540" w:rsidP="00682B63">
      <w:pPr>
        <w:spacing w:line="480" w:lineRule="auto"/>
        <w:rPr>
          <w:ins w:id="395" w:author="Molly Martin" w:date="2021-01-04T14:27:00Z"/>
          <w:rFonts w:ascii="Times New Roman" w:hAnsi="Times New Roman" w:cs="Times New Roman"/>
        </w:rPr>
      </w:pPr>
    </w:p>
    <w:p w14:paraId="67FDD677" w14:textId="77777777" w:rsidR="00DA0234" w:rsidRPr="004142A1" w:rsidDel="00B06540" w:rsidRDefault="00DA0234" w:rsidP="00682B63">
      <w:pPr>
        <w:spacing w:line="480" w:lineRule="auto"/>
        <w:rPr>
          <w:del w:id="396" w:author="Molly Martin" w:date="2021-01-04T14:27:00Z"/>
          <w:rFonts w:ascii="Times New Roman" w:hAnsi="Times New Roman" w:cs="Times New Roman"/>
        </w:rPr>
      </w:pPr>
    </w:p>
    <w:p w14:paraId="1341E337" w14:textId="583B66AF" w:rsidR="00CA2E1C" w:rsidRDefault="00CA2E1C" w:rsidP="00EE69D3">
      <w:pPr>
        <w:spacing w:line="480" w:lineRule="auto"/>
        <w:rPr>
          <w:ins w:id="397" w:author="Molly Martin" w:date="2021-01-04T14:28:00Z"/>
          <w:rFonts w:ascii="Times New Roman" w:hAnsi="Times New Roman" w:cs="Times New Roman"/>
          <w:b/>
          <w:bCs/>
        </w:rPr>
      </w:pPr>
    </w:p>
    <w:p w14:paraId="7B814BFB" w14:textId="7A502A0B" w:rsidR="00EE69D3" w:rsidRDefault="00CA2E1C" w:rsidP="00EE69D3">
      <w:pPr>
        <w:spacing w:line="480" w:lineRule="auto"/>
        <w:rPr>
          <w:rFonts w:ascii="Times New Roman" w:hAnsi="Times New Roman" w:cs="Times New Roman"/>
          <w:b/>
          <w:bCs/>
        </w:rPr>
      </w:pPr>
      <w:ins w:id="398" w:author="Molly Martin" w:date="2021-01-04T14:28:00Z">
        <w:r w:rsidRPr="00CA2E1C">
          <w:rPr>
            <w:rFonts w:ascii="Times New Roman" w:hAnsi="Times New Roman" w:cs="Times New Roman"/>
            <w:b/>
            <w:bCs/>
            <w:noProof/>
          </w:rPr>
          <w:drawing>
            <wp:inline distT="0" distB="0" distL="0" distR="0" wp14:anchorId="7069DDB5" wp14:editId="3F76BF6E">
              <wp:extent cx="5341545" cy="2457910"/>
              <wp:effectExtent l="0" t="0" r="571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6997" cy="2465020"/>
                      </a:xfrm>
                      <a:prstGeom prst="rect">
                        <a:avLst/>
                      </a:prstGeom>
                    </pic:spPr>
                  </pic:pic>
                </a:graphicData>
              </a:graphic>
            </wp:inline>
          </w:drawing>
        </w:r>
      </w:ins>
      <w:r w:rsidR="00EE69D3">
        <w:rPr>
          <w:rFonts w:ascii="Times New Roman" w:hAnsi="Times New Roman" w:cs="Times New Roman"/>
          <w:b/>
          <w:bCs/>
        </w:rPr>
        <w:br w:type="page"/>
      </w:r>
    </w:p>
    <w:p w14:paraId="02E5DBA9" w14:textId="77777777" w:rsidR="00385E48" w:rsidRDefault="00601951">
      <w:pPr>
        <w:spacing w:line="480" w:lineRule="auto"/>
        <w:rPr>
          <w:rFonts w:ascii="Times New Roman" w:hAnsi="Times New Roman" w:cs="Times New Roman"/>
          <w:b/>
          <w:bCs/>
        </w:rPr>
      </w:pPr>
      <w:r>
        <w:rPr>
          <w:rFonts w:ascii="Times New Roman" w:hAnsi="Times New Roman" w:cs="Times New Roman"/>
          <w:b/>
          <w:bCs/>
        </w:rPr>
        <w:lastRenderedPageBreak/>
        <w:t>Figure Legends</w:t>
      </w:r>
    </w:p>
    <w:p w14:paraId="47288A2E" w14:textId="77777777" w:rsidR="00385E48" w:rsidRDefault="00385E48">
      <w:pPr>
        <w:spacing w:line="480" w:lineRule="auto"/>
        <w:rPr>
          <w:rFonts w:ascii="Times New Roman" w:hAnsi="Times New Roman" w:cs="Times New Roman"/>
          <w:b/>
          <w:bCs/>
        </w:rPr>
      </w:pPr>
    </w:p>
    <w:p w14:paraId="7949F1DC" w14:textId="77777777" w:rsidR="00385E48" w:rsidRDefault="00601951">
      <w:pPr>
        <w:spacing w:line="480" w:lineRule="auto"/>
        <w:rPr>
          <w:rFonts w:ascii="Times New Roman" w:hAnsi="Times New Roman" w:cs="Times New Roman"/>
        </w:rPr>
      </w:pPr>
      <w:r>
        <w:rPr>
          <w:rFonts w:ascii="Times New Roman" w:hAnsi="Times New Roman" w:cs="Times New Roman"/>
        </w:rPr>
        <w:t>Figure 1. Networks showing extreme examples of network structure. Hypothetical bee species (A-E) are on the top with hypothetical plant species (1-10) on the bottom. A) Nested, B) Non-nested, C) Connected and generalized, D) Non-connected and non-generalized E) Modular, F) Non-modular.</w:t>
      </w:r>
    </w:p>
    <w:p w14:paraId="24D06C06" w14:textId="77777777" w:rsidR="00385E48" w:rsidRDefault="00385E48">
      <w:pPr>
        <w:spacing w:line="480" w:lineRule="auto"/>
        <w:rPr>
          <w:rFonts w:ascii="Times New Roman" w:hAnsi="Times New Roman" w:cs="Times New Roman"/>
        </w:rPr>
      </w:pPr>
    </w:p>
    <w:p w14:paraId="6ACCF99E" w14:textId="77777777" w:rsidR="00385E48" w:rsidRDefault="00601951">
      <w:pPr>
        <w:spacing w:line="480" w:lineRule="auto"/>
        <w:rPr>
          <w:rFonts w:ascii="Times New Roman" w:hAnsi="Times New Roman" w:cs="Times New Roman"/>
        </w:rPr>
      </w:pPr>
      <w:r>
        <w:rPr>
          <w:rFonts w:ascii="Times New Roman" w:hAnsi="Times New Roman" w:cs="Times New Roman"/>
        </w:rPr>
        <w:t xml:space="preserve">Figure 2. Locations of sampling sites in Napa and Sonoma counties, CA. The red polygons show the approximate boundaries of the fires. </w:t>
      </w:r>
    </w:p>
    <w:p w14:paraId="549121A0" w14:textId="77777777" w:rsidR="00385E48" w:rsidRDefault="00385E48">
      <w:pPr>
        <w:spacing w:line="480" w:lineRule="auto"/>
        <w:rPr>
          <w:rFonts w:ascii="Times New Roman" w:hAnsi="Times New Roman" w:cs="Times New Roman"/>
        </w:rPr>
      </w:pPr>
    </w:p>
    <w:p w14:paraId="5EC3E172" w14:textId="77777777" w:rsidR="00385E48" w:rsidRDefault="00601951">
      <w:pPr>
        <w:spacing w:line="480" w:lineRule="auto"/>
        <w:rPr>
          <w:rFonts w:ascii="Times New Roman" w:hAnsi="Times New Roman" w:cs="Times New Roman"/>
        </w:rPr>
      </w:pPr>
      <w:r>
        <w:rPr>
          <w:rFonts w:ascii="Times New Roman" w:hAnsi="Times New Roman" w:cs="Times New Roman"/>
        </w:rPr>
        <w:t>Figure 3. Bipartite networks with bee species on the top and plant species on the bottom, comparing 2003 to 2018. The width of bars at the top and bottom indicate the relative abundance of each species. Connecting lines indicate interactions with thicker lines associated with higher frequency.</w:t>
      </w:r>
    </w:p>
    <w:p w14:paraId="1BACC8F4" w14:textId="77777777" w:rsidR="00385E48" w:rsidRDefault="00385E48">
      <w:pPr>
        <w:spacing w:line="480" w:lineRule="auto"/>
        <w:rPr>
          <w:rFonts w:ascii="Times New Roman" w:hAnsi="Times New Roman" w:cs="Times New Roman"/>
          <w:b/>
        </w:rPr>
      </w:pPr>
    </w:p>
    <w:p w14:paraId="4EA5F9C1" w14:textId="77777777" w:rsidR="00385E48" w:rsidRDefault="00601951">
      <w:pPr>
        <w:spacing w:line="480" w:lineRule="auto"/>
        <w:rPr>
          <w:rFonts w:ascii="Times New Roman" w:hAnsi="Times New Roman" w:cs="Times New Roman"/>
        </w:rPr>
      </w:pPr>
      <w:r>
        <w:rPr>
          <w:rFonts w:ascii="Times New Roman" w:hAnsi="Times New Roman" w:cs="Times New Roman"/>
        </w:rPr>
        <w:t xml:space="preserve">Figure 4. Results from the NMDS analysis for 2003 showing the dissimilarities in the bee community species composition between before-after and burned-unburned. </w:t>
      </w:r>
    </w:p>
    <w:p w14:paraId="506B3508" w14:textId="77777777" w:rsidR="00385E48" w:rsidRDefault="00385E48">
      <w:pPr>
        <w:spacing w:line="480" w:lineRule="auto"/>
        <w:rPr>
          <w:rFonts w:ascii="Times New Roman" w:hAnsi="Times New Roman" w:cs="Times New Roman"/>
          <w:b/>
        </w:rPr>
      </w:pPr>
    </w:p>
    <w:p w14:paraId="37DC11FC" w14:textId="1C08E5BE" w:rsidR="001358B8" w:rsidRDefault="00601951" w:rsidP="001358B8">
      <w:pPr>
        <w:spacing w:line="480" w:lineRule="auto"/>
        <w:rPr>
          <w:rFonts w:ascii="Times New Roman" w:hAnsi="Times New Roman" w:cs="Times New Roman"/>
        </w:rPr>
      </w:pPr>
      <w:r>
        <w:rPr>
          <w:rFonts w:ascii="Times New Roman" w:hAnsi="Times New Roman" w:cs="Times New Roman"/>
        </w:rPr>
        <w:t xml:space="preserve">Figure 5. Comparison of bee and plant community characteristics and network metrics between before and after and control (unburned) and impact (burned) sites using 2003 as the baseline year. Box plots indicate minimum, lower quartile, mean, upper quartile, and maximum. </w:t>
      </w:r>
      <w:r w:rsidR="001358B8">
        <w:rPr>
          <w:rFonts w:ascii="Times New Roman" w:hAnsi="Times New Roman" w:cs="Times New Roman"/>
        </w:rPr>
        <w:br w:type="page"/>
      </w:r>
    </w:p>
    <w:p w14:paraId="5CDD4D17" w14:textId="6B0B9EE8" w:rsidR="00385E48" w:rsidRPr="001358B8" w:rsidRDefault="001358B8" w:rsidP="001358B8">
      <w:pPr>
        <w:spacing w:line="480" w:lineRule="auto"/>
        <w:rPr>
          <w:rFonts w:ascii="Times" w:hAnsi="Times" w:cs="Times New Roman"/>
        </w:rPr>
      </w:pPr>
      <w:r w:rsidRPr="001358B8">
        <w:rPr>
          <w:rFonts w:ascii="Times" w:hAnsi="Times"/>
          <w:b/>
          <w:bCs/>
        </w:rPr>
        <w:lastRenderedPageBreak/>
        <w:t>Figures</w:t>
      </w:r>
    </w:p>
    <w:p w14:paraId="0F51E1CE" w14:textId="77777777" w:rsidR="00EE69D3" w:rsidRDefault="00462786" w:rsidP="00462786">
      <w:pPr>
        <w:spacing w:line="360" w:lineRule="auto"/>
        <w:rPr>
          <w:rFonts w:ascii="Times New Roman" w:hAnsi="Times New Roman" w:cs="Times New Roman"/>
        </w:rPr>
      </w:pPr>
      <w:r>
        <w:rPr>
          <w:noProof/>
        </w:rPr>
        <w:drawing>
          <wp:inline distT="0" distB="0" distL="0" distR="0" wp14:anchorId="1281995B" wp14:editId="10E4FECB">
            <wp:extent cx="4554220" cy="5893435"/>
            <wp:effectExtent l="0" t="0" r="0" b="0"/>
            <wp:docPr id="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5"/>
                    <pic:cNvPicPr>
                      <a:picLocks noChangeAspect="1" noChangeArrowheads="1"/>
                    </pic:cNvPicPr>
                  </pic:nvPicPr>
                  <pic:blipFill>
                    <a:blip r:embed="rId11"/>
                    <a:stretch>
                      <a:fillRect/>
                    </a:stretch>
                  </pic:blipFill>
                  <pic:spPr bwMode="auto">
                    <a:xfrm>
                      <a:off x="0" y="0"/>
                      <a:ext cx="4554220" cy="5893435"/>
                    </a:xfrm>
                    <a:prstGeom prst="rect">
                      <a:avLst/>
                    </a:prstGeom>
                  </pic:spPr>
                </pic:pic>
              </a:graphicData>
            </a:graphic>
          </wp:inline>
        </w:drawing>
      </w:r>
    </w:p>
    <w:p w14:paraId="16902E05" w14:textId="6DE1ED1A" w:rsidR="00462786" w:rsidRDefault="00462786" w:rsidP="00462786">
      <w:pPr>
        <w:spacing w:line="360" w:lineRule="auto"/>
        <w:rPr>
          <w:rFonts w:ascii="Times New Roman" w:hAnsi="Times New Roman" w:cs="Times New Roman"/>
        </w:rPr>
      </w:pPr>
      <w:r>
        <w:rPr>
          <w:rFonts w:ascii="Times New Roman" w:hAnsi="Times New Roman" w:cs="Times New Roman"/>
        </w:rPr>
        <w:t xml:space="preserve">Figure 1. </w:t>
      </w:r>
    </w:p>
    <w:p w14:paraId="3442344F" w14:textId="77777777" w:rsidR="00462786" w:rsidRDefault="00462786" w:rsidP="00852CC9">
      <w:pPr>
        <w:spacing w:line="480" w:lineRule="auto"/>
        <w:rPr>
          <w:rFonts w:ascii="Times New Roman" w:hAnsi="Times New Roman" w:cs="Times New Roman"/>
        </w:rPr>
      </w:pPr>
      <w:r>
        <w:rPr>
          <w:noProof/>
        </w:rPr>
        <w:lastRenderedPageBreak/>
        <w:drawing>
          <wp:inline distT="0" distB="0" distL="0" distR="0" wp14:anchorId="3C0F7735" wp14:editId="7EB7A7FD">
            <wp:extent cx="5226145" cy="6040877"/>
            <wp:effectExtent l="0" t="0" r="0" b="4445"/>
            <wp:docPr id="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8"/>
                    <pic:cNvPicPr>
                      <a:picLocks noChangeAspect="1" noChangeArrowheads="1"/>
                    </pic:cNvPicPr>
                  </pic:nvPicPr>
                  <pic:blipFill>
                    <a:blip r:embed="rId12"/>
                    <a:stretch>
                      <a:fillRect/>
                    </a:stretch>
                  </pic:blipFill>
                  <pic:spPr bwMode="auto">
                    <a:xfrm>
                      <a:off x="0" y="0"/>
                      <a:ext cx="5231900" cy="6047529"/>
                    </a:xfrm>
                    <a:prstGeom prst="rect">
                      <a:avLst/>
                    </a:prstGeom>
                  </pic:spPr>
                </pic:pic>
              </a:graphicData>
            </a:graphic>
          </wp:inline>
        </w:drawing>
      </w:r>
    </w:p>
    <w:p w14:paraId="6ADD80E8" w14:textId="77777777" w:rsidR="00462786" w:rsidRDefault="00462786" w:rsidP="00852CC9">
      <w:pPr>
        <w:spacing w:line="480" w:lineRule="auto"/>
        <w:rPr>
          <w:rFonts w:ascii="Times New Roman" w:hAnsi="Times New Roman" w:cs="Times New Roman"/>
        </w:rPr>
      </w:pPr>
      <w:r>
        <w:rPr>
          <w:rFonts w:ascii="Times New Roman" w:hAnsi="Times New Roman" w:cs="Times New Roman"/>
        </w:rPr>
        <w:t xml:space="preserve">Figure 2. </w:t>
      </w:r>
    </w:p>
    <w:p w14:paraId="4EA725B0" w14:textId="77777777" w:rsidR="00462786" w:rsidRDefault="00462786" w:rsidP="00852CC9">
      <w:pPr>
        <w:spacing w:line="480" w:lineRule="auto"/>
        <w:rPr>
          <w:rFonts w:ascii="Times New Roman" w:hAnsi="Times New Roman" w:cs="Times New Roman"/>
        </w:rPr>
      </w:pPr>
      <w:r>
        <w:rPr>
          <w:noProof/>
        </w:rPr>
        <w:lastRenderedPageBreak/>
        <w:drawing>
          <wp:inline distT="0" distB="0" distL="0" distR="0" wp14:anchorId="60306163" wp14:editId="2FD0AEE9">
            <wp:extent cx="4834150" cy="3735421"/>
            <wp:effectExtent l="0" t="0" r="5080" b="0"/>
            <wp:docPr id="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0"/>
                    <pic:cNvPicPr>
                      <a:picLocks noChangeAspect="1" noChangeArrowheads="1"/>
                    </pic:cNvPicPr>
                  </pic:nvPicPr>
                  <pic:blipFill>
                    <a:blip r:embed="rId13"/>
                    <a:stretch>
                      <a:fillRect/>
                    </a:stretch>
                  </pic:blipFill>
                  <pic:spPr bwMode="auto">
                    <a:xfrm>
                      <a:off x="0" y="0"/>
                      <a:ext cx="4837869" cy="3738295"/>
                    </a:xfrm>
                    <a:prstGeom prst="rect">
                      <a:avLst/>
                    </a:prstGeom>
                  </pic:spPr>
                </pic:pic>
              </a:graphicData>
            </a:graphic>
          </wp:inline>
        </w:drawing>
      </w:r>
      <w:r>
        <w:rPr>
          <w:noProof/>
        </w:rPr>
        <w:drawing>
          <wp:inline distT="0" distB="0" distL="0" distR="0" wp14:anchorId="2D09C9CB" wp14:editId="50EE0B27">
            <wp:extent cx="4833620" cy="3735514"/>
            <wp:effectExtent l="0" t="0" r="5080" b="0"/>
            <wp:docPr id="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1"/>
                    <pic:cNvPicPr>
                      <a:picLocks noChangeAspect="1" noChangeArrowheads="1"/>
                    </pic:cNvPicPr>
                  </pic:nvPicPr>
                  <pic:blipFill>
                    <a:blip r:embed="rId14"/>
                    <a:stretch>
                      <a:fillRect/>
                    </a:stretch>
                  </pic:blipFill>
                  <pic:spPr bwMode="auto">
                    <a:xfrm>
                      <a:off x="0" y="0"/>
                      <a:ext cx="4838205" cy="3739057"/>
                    </a:xfrm>
                    <a:prstGeom prst="rect">
                      <a:avLst/>
                    </a:prstGeom>
                  </pic:spPr>
                </pic:pic>
              </a:graphicData>
            </a:graphic>
          </wp:inline>
        </w:drawing>
      </w:r>
    </w:p>
    <w:p w14:paraId="7D5DAFDE" w14:textId="77777777" w:rsidR="00462786" w:rsidRDefault="00462786" w:rsidP="00852CC9">
      <w:pPr>
        <w:spacing w:line="480" w:lineRule="auto"/>
        <w:rPr>
          <w:rFonts w:ascii="Times New Roman" w:hAnsi="Times New Roman" w:cs="Times New Roman"/>
        </w:rPr>
      </w:pPr>
      <w:r>
        <w:rPr>
          <w:rFonts w:ascii="Times New Roman" w:hAnsi="Times New Roman" w:cs="Times New Roman"/>
        </w:rPr>
        <w:t xml:space="preserve">Figure 3. </w:t>
      </w:r>
    </w:p>
    <w:p w14:paraId="0E30DD2D" w14:textId="77777777" w:rsidR="00462786" w:rsidRDefault="00462786" w:rsidP="00852CC9">
      <w:pPr>
        <w:spacing w:line="480" w:lineRule="auto"/>
      </w:pPr>
      <w:r>
        <w:rPr>
          <w:noProof/>
        </w:rPr>
        <w:lastRenderedPageBreak/>
        <w:drawing>
          <wp:inline distT="0" distB="0" distL="0" distR="0" wp14:anchorId="71A35FE1" wp14:editId="516AC2E7">
            <wp:extent cx="4942662" cy="4455268"/>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3"/>
                    <pic:cNvPicPr>
                      <a:picLocks noChangeAspect="1" noChangeArrowheads="1"/>
                    </pic:cNvPicPr>
                  </pic:nvPicPr>
                  <pic:blipFill>
                    <a:blip r:embed="rId15"/>
                    <a:srcRect t="9874"/>
                    <a:stretch>
                      <a:fillRect/>
                    </a:stretch>
                  </pic:blipFill>
                  <pic:spPr bwMode="auto">
                    <a:xfrm>
                      <a:off x="0" y="0"/>
                      <a:ext cx="4953025" cy="4464609"/>
                    </a:xfrm>
                    <a:prstGeom prst="rect">
                      <a:avLst/>
                    </a:prstGeom>
                  </pic:spPr>
                </pic:pic>
              </a:graphicData>
            </a:graphic>
          </wp:inline>
        </w:drawing>
      </w:r>
    </w:p>
    <w:p w14:paraId="03A1AED7" w14:textId="77777777" w:rsidR="00462786" w:rsidRDefault="00462786" w:rsidP="00852CC9">
      <w:pPr>
        <w:spacing w:line="480" w:lineRule="auto"/>
        <w:rPr>
          <w:rFonts w:ascii="Times New Roman" w:hAnsi="Times New Roman" w:cs="Times New Roman"/>
        </w:rPr>
      </w:pPr>
      <w:r>
        <w:rPr>
          <w:rFonts w:ascii="Times New Roman" w:hAnsi="Times New Roman" w:cs="Times New Roman"/>
        </w:rPr>
        <w:t xml:space="preserve">Figure 4. </w:t>
      </w:r>
      <w:r>
        <w:br w:type="page"/>
      </w:r>
    </w:p>
    <w:p w14:paraId="6CBD1704" w14:textId="3BE61A80" w:rsidR="00462786" w:rsidRDefault="00462786" w:rsidP="00852CC9">
      <w:pPr>
        <w:spacing w:line="480" w:lineRule="auto"/>
        <w:rPr>
          <w:rFonts w:ascii="Times New Roman" w:hAnsi="Times New Roman" w:cs="Times New Roman"/>
        </w:rPr>
      </w:pPr>
      <w:r>
        <w:rPr>
          <w:noProof/>
        </w:rPr>
        <w:lastRenderedPageBreak/>
        <w:drawing>
          <wp:inline distT="0" distB="0" distL="0" distR="0" wp14:anchorId="200CD4B3" wp14:editId="440496D5">
            <wp:extent cx="2938489" cy="3803515"/>
            <wp:effectExtent l="0" t="0" r="0" b="0"/>
            <wp:docPr id="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4"/>
                    <pic:cNvPicPr>
                      <a:picLocks noChangeAspect="1" noChangeArrowheads="1"/>
                    </pic:cNvPicPr>
                  </pic:nvPicPr>
                  <pic:blipFill>
                    <a:blip r:embed="rId16"/>
                    <a:stretch>
                      <a:fillRect/>
                    </a:stretch>
                  </pic:blipFill>
                  <pic:spPr bwMode="auto">
                    <a:xfrm>
                      <a:off x="0" y="0"/>
                      <a:ext cx="2948299" cy="3816213"/>
                    </a:xfrm>
                    <a:prstGeom prst="rect">
                      <a:avLst/>
                    </a:prstGeom>
                  </pic:spPr>
                </pic:pic>
              </a:graphicData>
            </a:graphic>
          </wp:inline>
        </w:drawing>
      </w:r>
      <w:r>
        <w:rPr>
          <w:noProof/>
        </w:rPr>
        <w:drawing>
          <wp:inline distT="0" distB="0" distL="0" distR="0" wp14:anchorId="269715C9" wp14:editId="1D018165">
            <wp:extent cx="2939338" cy="3803164"/>
            <wp:effectExtent l="0" t="0" r="0" b="0"/>
            <wp:docPr id="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5"/>
                    <pic:cNvPicPr>
                      <a:picLocks noChangeAspect="1" noChangeArrowheads="1"/>
                    </pic:cNvPicPr>
                  </pic:nvPicPr>
                  <pic:blipFill>
                    <a:blip r:embed="rId17"/>
                    <a:stretch>
                      <a:fillRect/>
                    </a:stretch>
                  </pic:blipFill>
                  <pic:spPr bwMode="auto">
                    <a:xfrm>
                      <a:off x="0" y="0"/>
                      <a:ext cx="2941570" cy="3806052"/>
                    </a:xfrm>
                    <a:prstGeom prst="rect">
                      <a:avLst/>
                    </a:prstGeom>
                  </pic:spPr>
                </pic:pic>
              </a:graphicData>
            </a:graphic>
          </wp:inline>
        </w:drawing>
      </w:r>
      <w:r>
        <w:rPr>
          <w:noProof/>
        </w:rPr>
        <w:drawing>
          <wp:inline distT="0" distB="0" distL="0" distR="0" wp14:anchorId="59592585" wp14:editId="5ABA842A">
            <wp:extent cx="2937753" cy="2544884"/>
            <wp:effectExtent l="0" t="0" r="0" b="0"/>
            <wp:docPr id="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6"/>
                    <pic:cNvPicPr>
                      <a:picLocks noChangeAspect="1" noChangeArrowheads="1"/>
                    </pic:cNvPicPr>
                  </pic:nvPicPr>
                  <pic:blipFill>
                    <a:blip r:embed="rId18"/>
                    <a:srcRect b="33043"/>
                    <a:stretch>
                      <a:fillRect/>
                    </a:stretch>
                  </pic:blipFill>
                  <pic:spPr bwMode="auto">
                    <a:xfrm>
                      <a:off x="0" y="0"/>
                      <a:ext cx="2942715" cy="2549183"/>
                    </a:xfrm>
                    <a:prstGeom prst="rect">
                      <a:avLst/>
                    </a:prstGeom>
                  </pic:spPr>
                </pic:pic>
              </a:graphicData>
            </a:graphic>
          </wp:inline>
        </w:drawing>
      </w:r>
      <w:r>
        <w:rPr>
          <w:noProof/>
        </w:rPr>
        <w:drawing>
          <wp:inline distT="0" distB="0" distL="0" distR="0" wp14:anchorId="67D4CFDD" wp14:editId="5C32576B">
            <wp:extent cx="2937753" cy="1283668"/>
            <wp:effectExtent l="0" t="0" r="0" b="0"/>
            <wp:docPr id="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7"/>
                    <pic:cNvPicPr>
                      <a:picLocks noChangeAspect="1" noChangeArrowheads="1"/>
                    </pic:cNvPicPr>
                  </pic:nvPicPr>
                  <pic:blipFill rotWithShape="1">
                    <a:blip r:embed="rId19"/>
                    <a:srcRect b="66234"/>
                    <a:stretch/>
                  </pic:blipFill>
                  <pic:spPr bwMode="auto">
                    <a:xfrm>
                      <a:off x="0" y="0"/>
                      <a:ext cx="2975545" cy="1300181"/>
                    </a:xfrm>
                    <a:prstGeom prst="rect">
                      <a:avLst/>
                    </a:prstGeom>
                    <a:ln>
                      <a:noFill/>
                    </a:ln>
                    <a:extLst>
                      <a:ext uri="{53640926-AAD7-44D8-BBD7-CCE9431645EC}">
                        <a14:shadowObscured xmlns:a14="http://schemas.microsoft.com/office/drawing/2010/main"/>
                      </a:ext>
                    </a:extLst>
                  </pic:spPr>
                </pic:pic>
              </a:graphicData>
            </a:graphic>
          </wp:inline>
        </w:drawing>
      </w:r>
    </w:p>
    <w:p w14:paraId="6DF3680D" w14:textId="1053BFEE" w:rsidR="00385E48" w:rsidRPr="00462786" w:rsidRDefault="00462786" w:rsidP="00852CC9">
      <w:pPr>
        <w:spacing w:line="480" w:lineRule="auto"/>
        <w:rPr>
          <w:rFonts w:ascii="Times New Roman" w:hAnsi="Times New Roman" w:cs="Times New Roman"/>
        </w:rPr>
      </w:pPr>
      <w:r>
        <w:rPr>
          <w:rFonts w:ascii="Times New Roman" w:hAnsi="Times New Roman" w:cs="Times New Roman"/>
        </w:rPr>
        <w:t xml:space="preserve">Figure 5. </w:t>
      </w:r>
    </w:p>
    <w:sectPr w:rsidR="00385E48" w:rsidRPr="00462786" w:rsidSect="002972E9">
      <w:headerReference w:type="default" r:id="rId20"/>
      <w:type w:val="continuous"/>
      <w:pgSz w:w="12240" w:h="15840"/>
      <w:pgMar w:top="1440" w:right="1440" w:bottom="1440" w:left="1440" w:header="720" w:footer="0" w:gutter="0"/>
      <w:lnNumType w:countBy="1" w:restart="continuous"/>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B5074E" w14:textId="77777777" w:rsidR="001809FB" w:rsidRDefault="001809FB">
      <w:r>
        <w:separator/>
      </w:r>
    </w:p>
  </w:endnote>
  <w:endnote w:type="continuationSeparator" w:id="0">
    <w:p w14:paraId="659E9BCF" w14:textId="77777777" w:rsidR="001809FB" w:rsidRDefault="001809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DejaVu Sans">
    <w:altName w:val="Verdana"/>
    <w:panose1 w:val="020B0604020202020204"/>
    <w:charset w:val="00"/>
    <w:family w:val="roman"/>
    <w:pitch w:val="default"/>
  </w:font>
  <w:font w:name="Times New Roman">
    <w:panose1 w:val="02020603050405020304"/>
    <w:charset w:val="00"/>
    <w:family w:val="roman"/>
    <w:pitch w:val="variable"/>
    <w:sig w:usb0="20002A87" w:usb1="80000000" w:usb2="00000008" w:usb3="00000000" w:csb0="000001FF" w:csb1="00000000"/>
  </w:font>
  <w:font w:name="Liberation Sans">
    <w:altName w:val="Arial"/>
    <w:panose1 w:val="020B0604020202020204"/>
    <w:charset w:val="01"/>
    <w:family w:val="roman"/>
    <w:pitch w:val="variable"/>
  </w:font>
  <w:font w:name="AR PL SungtiL GB">
    <w:panose1 w:val="020B0604020202020204"/>
    <w:charset w:val="00"/>
    <w:family w:val="roman"/>
    <w:notTrueType/>
    <w:pitch w:val="default"/>
  </w:font>
  <w:font w:name="Lohit Devanagari">
    <w:altName w:val="Cambria"/>
    <w:panose1 w:val="020B0604020202020204"/>
    <w:charset w:val="00"/>
    <w:family w:val="roman"/>
    <w:notTrueType/>
    <w:pitch w:val="default"/>
  </w:font>
  <w:font w:name="Times">
    <w:altName w:val="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7F80F9" w14:textId="77777777" w:rsidR="001809FB" w:rsidRDefault="001809FB">
      <w:r>
        <w:separator/>
      </w:r>
    </w:p>
  </w:footnote>
  <w:footnote w:type="continuationSeparator" w:id="0">
    <w:p w14:paraId="7DA30DED" w14:textId="77777777" w:rsidR="001809FB" w:rsidRDefault="001809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64D572" w14:textId="77777777" w:rsidR="00576892" w:rsidRDefault="00576892">
    <w:pPr>
      <w:pStyle w:val="Header"/>
      <w:jc w:val="right"/>
    </w:pPr>
    <w:r>
      <w:fldChar w:fldCharType="begin"/>
    </w:r>
    <w:r>
      <w:instrText>PAGE</w:instrText>
    </w:r>
    <w:r>
      <w:fldChar w:fldCharType="separate"/>
    </w:r>
    <w:r>
      <w:t>23</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15F131" w14:textId="77777777" w:rsidR="00576892" w:rsidRDefault="00576892">
    <w:pPr>
      <w:pStyle w:val="Header"/>
      <w:jc w:val="right"/>
    </w:pPr>
    <w:r>
      <w:fldChar w:fldCharType="begin"/>
    </w:r>
    <w:r>
      <w:instrText>PAGE</w:instrText>
    </w:r>
    <w:r>
      <w:fldChar w:fldCharType="separate"/>
    </w:r>
    <w:r>
      <w:t>27</w:t>
    </w:r>
    <w:r>
      <w:fldChar w:fldCharType="end"/>
    </w: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olly Martin">
    <w15:presenceInfo w15:providerId="Windows Live" w15:userId="9829674f78ff3f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5E48"/>
    <w:rsid w:val="00020B3F"/>
    <w:rsid w:val="0003054F"/>
    <w:rsid w:val="00031529"/>
    <w:rsid w:val="00037E80"/>
    <w:rsid w:val="0009277F"/>
    <w:rsid w:val="00096816"/>
    <w:rsid w:val="000A643C"/>
    <w:rsid w:val="000B6791"/>
    <w:rsid w:val="000D4226"/>
    <w:rsid w:val="000F22AE"/>
    <w:rsid w:val="000F7EA2"/>
    <w:rsid w:val="001104A0"/>
    <w:rsid w:val="001358B8"/>
    <w:rsid w:val="0013645A"/>
    <w:rsid w:val="00157B7D"/>
    <w:rsid w:val="001809FB"/>
    <w:rsid w:val="00190DAD"/>
    <w:rsid w:val="00195520"/>
    <w:rsid w:val="001975B1"/>
    <w:rsid w:val="001F46F3"/>
    <w:rsid w:val="001F4995"/>
    <w:rsid w:val="00202234"/>
    <w:rsid w:val="00210B23"/>
    <w:rsid w:val="0021559E"/>
    <w:rsid w:val="00256AC2"/>
    <w:rsid w:val="002972E9"/>
    <w:rsid w:val="002B61CF"/>
    <w:rsid w:val="002D1A6C"/>
    <w:rsid w:val="002D2CE6"/>
    <w:rsid w:val="002D6E11"/>
    <w:rsid w:val="002E6540"/>
    <w:rsid w:val="002E7320"/>
    <w:rsid w:val="00302D78"/>
    <w:rsid w:val="00326E28"/>
    <w:rsid w:val="00336291"/>
    <w:rsid w:val="00340825"/>
    <w:rsid w:val="003631C0"/>
    <w:rsid w:val="00373E59"/>
    <w:rsid w:val="00377CCF"/>
    <w:rsid w:val="0038172E"/>
    <w:rsid w:val="003850F9"/>
    <w:rsid w:val="00385E48"/>
    <w:rsid w:val="00387F0F"/>
    <w:rsid w:val="00391467"/>
    <w:rsid w:val="00397F78"/>
    <w:rsid w:val="003D3CC3"/>
    <w:rsid w:val="004142A1"/>
    <w:rsid w:val="004230AB"/>
    <w:rsid w:val="00432990"/>
    <w:rsid w:val="0044484C"/>
    <w:rsid w:val="00445BF3"/>
    <w:rsid w:val="00462786"/>
    <w:rsid w:val="0047348E"/>
    <w:rsid w:val="004A0EF2"/>
    <w:rsid w:val="004A5CD3"/>
    <w:rsid w:val="004B04A6"/>
    <w:rsid w:val="004D321C"/>
    <w:rsid w:val="004E7C82"/>
    <w:rsid w:val="00507D13"/>
    <w:rsid w:val="00532313"/>
    <w:rsid w:val="0054336C"/>
    <w:rsid w:val="00575566"/>
    <w:rsid w:val="00576892"/>
    <w:rsid w:val="00583920"/>
    <w:rsid w:val="005E5BDE"/>
    <w:rsid w:val="005F7044"/>
    <w:rsid w:val="00601951"/>
    <w:rsid w:val="006261F3"/>
    <w:rsid w:val="006328E0"/>
    <w:rsid w:val="006429CE"/>
    <w:rsid w:val="0065058B"/>
    <w:rsid w:val="00653387"/>
    <w:rsid w:val="00682B63"/>
    <w:rsid w:val="006D665E"/>
    <w:rsid w:val="006F41C9"/>
    <w:rsid w:val="00734C56"/>
    <w:rsid w:val="0073529D"/>
    <w:rsid w:val="00772C04"/>
    <w:rsid w:val="00774D29"/>
    <w:rsid w:val="00796C71"/>
    <w:rsid w:val="007A578F"/>
    <w:rsid w:val="00804859"/>
    <w:rsid w:val="008364A2"/>
    <w:rsid w:val="0084638D"/>
    <w:rsid w:val="00852CC9"/>
    <w:rsid w:val="00867018"/>
    <w:rsid w:val="00902867"/>
    <w:rsid w:val="00933A1C"/>
    <w:rsid w:val="0093526C"/>
    <w:rsid w:val="009420F4"/>
    <w:rsid w:val="00966DC9"/>
    <w:rsid w:val="009A16FC"/>
    <w:rsid w:val="009A2B40"/>
    <w:rsid w:val="009C29BA"/>
    <w:rsid w:val="009C5337"/>
    <w:rsid w:val="009F52A6"/>
    <w:rsid w:val="009F5DA0"/>
    <w:rsid w:val="00A0180F"/>
    <w:rsid w:val="00A213B0"/>
    <w:rsid w:val="00A751EA"/>
    <w:rsid w:val="00A85425"/>
    <w:rsid w:val="00A86121"/>
    <w:rsid w:val="00AC32CC"/>
    <w:rsid w:val="00AD2A63"/>
    <w:rsid w:val="00AD6D08"/>
    <w:rsid w:val="00AF32D6"/>
    <w:rsid w:val="00AF6669"/>
    <w:rsid w:val="00B06540"/>
    <w:rsid w:val="00B507BB"/>
    <w:rsid w:val="00B55A62"/>
    <w:rsid w:val="00B72C62"/>
    <w:rsid w:val="00B8044B"/>
    <w:rsid w:val="00B8301E"/>
    <w:rsid w:val="00B85074"/>
    <w:rsid w:val="00BC10CE"/>
    <w:rsid w:val="00BC15CA"/>
    <w:rsid w:val="00BC1CA6"/>
    <w:rsid w:val="00C17C6A"/>
    <w:rsid w:val="00C32A08"/>
    <w:rsid w:val="00CA2E1C"/>
    <w:rsid w:val="00CB28EB"/>
    <w:rsid w:val="00CC61B2"/>
    <w:rsid w:val="00CC61E0"/>
    <w:rsid w:val="00CF79D7"/>
    <w:rsid w:val="00D15DB2"/>
    <w:rsid w:val="00D16530"/>
    <w:rsid w:val="00D30ECE"/>
    <w:rsid w:val="00D313ED"/>
    <w:rsid w:val="00D34B8D"/>
    <w:rsid w:val="00D457D0"/>
    <w:rsid w:val="00D6326E"/>
    <w:rsid w:val="00D76B78"/>
    <w:rsid w:val="00D8388E"/>
    <w:rsid w:val="00D92773"/>
    <w:rsid w:val="00DA0234"/>
    <w:rsid w:val="00DA2F40"/>
    <w:rsid w:val="00DA755E"/>
    <w:rsid w:val="00DB53AD"/>
    <w:rsid w:val="00DD0330"/>
    <w:rsid w:val="00DD371D"/>
    <w:rsid w:val="00DE35C4"/>
    <w:rsid w:val="00E01781"/>
    <w:rsid w:val="00E022D9"/>
    <w:rsid w:val="00E066E1"/>
    <w:rsid w:val="00E330A2"/>
    <w:rsid w:val="00E53318"/>
    <w:rsid w:val="00E74282"/>
    <w:rsid w:val="00EE69D3"/>
    <w:rsid w:val="00F147EC"/>
    <w:rsid w:val="00F3281C"/>
    <w:rsid w:val="00F63E46"/>
    <w:rsid w:val="00FE3789"/>
    <w:rsid w:val="00FF61A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6B876C"/>
  <w15:docId w15:val="{0F035CC6-5028-A144-A492-EDDB97430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05D"/>
    <w:rPr>
      <w:rFonts w:ascii="Cambria" w:eastAsia="MS Mincho" w:hAnsi="Cambria" w:cs="DejaVu Sans"/>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qFormat/>
    <w:rsid w:val="006B709C"/>
    <w:rPr>
      <w:rFonts w:ascii="Cambria" w:eastAsia="MS Mincho" w:hAnsi="Cambria" w:cs="DejaVu Sans"/>
      <w:color w:val="00000A"/>
    </w:rPr>
  </w:style>
  <w:style w:type="character" w:customStyle="1" w:styleId="FooterChar">
    <w:name w:val="Footer Char"/>
    <w:basedOn w:val="DefaultParagraphFont"/>
    <w:link w:val="Footer"/>
    <w:uiPriority w:val="99"/>
    <w:qFormat/>
    <w:rsid w:val="004016B5"/>
    <w:rPr>
      <w:rFonts w:ascii="Cambria" w:eastAsia="MS Mincho" w:hAnsi="Cambria" w:cs="DejaVu Sans"/>
      <w:color w:val="00000A"/>
    </w:rPr>
  </w:style>
  <w:style w:type="character" w:styleId="LineNumber">
    <w:name w:val="line number"/>
    <w:basedOn w:val="DefaultParagraphFont"/>
    <w:uiPriority w:val="99"/>
    <w:unhideWhenUsed/>
    <w:qFormat/>
    <w:rsid w:val="001C1FD2"/>
  </w:style>
  <w:style w:type="character" w:customStyle="1" w:styleId="BalloonTextChar">
    <w:name w:val="Balloon Text Char"/>
    <w:basedOn w:val="DefaultParagraphFont"/>
    <w:link w:val="BalloonText"/>
    <w:uiPriority w:val="99"/>
    <w:semiHidden/>
    <w:qFormat/>
    <w:rsid w:val="00751897"/>
    <w:rPr>
      <w:rFonts w:ascii="Times New Roman" w:eastAsia="MS Mincho" w:hAnsi="Times New Roman" w:cs="Times New Roman"/>
      <w:color w:val="00000A"/>
      <w:sz w:val="18"/>
      <w:szCs w:val="18"/>
    </w:rPr>
  </w:style>
  <w:style w:type="character" w:styleId="CommentReference">
    <w:name w:val="annotation reference"/>
    <w:basedOn w:val="DefaultParagraphFont"/>
    <w:uiPriority w:val="99"/>
    <w:semiHidden/>
    <w:unhideWhenUsed/>
    <w:qFormat/>
    <w:rsid w:val="00DD299B"/>
    <w:rPr>
      <w:sz w:val="16"/>
      <w:szCs w:val="16"/>
    </w:rPr>
  </w:style>
  <w:style w:type="character" w:customStyle="1" w:styleId="CommentTextChar">
    <w:name w:val="Comment Text Char"/>
    <w:basedOn w:val="DefaultParagraphFont"/>
    <w:link w:val="CommentText"/>
    <w:uiPriority w:val="99"/>
    <w:semiHidden/>
    <w:qFormat/>
    <w:rsid w:val="00DD299B"/>
    <w:rPr>
      <w:rFonts w:ascii="Cambria" w:eastAsia="MS Mincho" w:hAnsi="Cambria" w:cs="DejaVu Sans"/>
      <w:color w:val="00000A"/>
      <w:sz w:val="20"/>
      <w:szCs w:val="20"/>
    </w:rPr>
  </w:style>
  <w:style w:type="character" w:customStyle="1" w:styleId="CommentSubjectChar">
    <w:name w:val="Comment Subject Char"/>
    <w:basedOn w:val="CommentTextChar"/>
    <w:link w:val="CommentSubject"/>
    <w:uiPriority w:val="99"/>
    <w:semiHidden/>
    <w:qFormat/>
    <w:rsid w:val="00DD299B"/>
    <w:rPr>
      <w:rFonts w:ascii="Cambria" w:eastAsia="MS Mincho" w:hAnsi="Cambria" w:cs="DejaVu Sans"/>
      <w:b/>
      <w:bCs/>
      <w:color w:val="00000A"/>
      <w:sz w:val="20"/>
      <w:szCs w:val="20"/>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Header">
    <w:name w:val="header"/>
    <w:basedOn w:val="Normal"/>
    <w:link w:val="HeaderChar"/>
    <w:rsid w:val="006B709C"/>
    <w:pPr>
      <w:suppressLineNumbers/>
      <w:tabs>
        <w:tab w:val="center" w:pos="4320"/>
        <w:tab w:val="right" w:pos="8640"/>
      </w:tabs>
    </w:pPr>
  </w:style>
  <w:style w:type="paragraph" w:styleId="ListParagraph">
    <w:name w:val="List Paragraph"/>
    <w:basedOn w:val="Normal"/>
    <w:qFormat/>
    <w:rsid w:val="006B709C"/>
    <w:pPr>
      <w:ind w:left="720"/>
      <w:contextualSpacing/>
    </w:pPr>
  </w:style>
  <w:style w:type="paragraph" w:styleId="Footer">
    <w:name w:val="footer"/>
    <w:basedOn w:val="Normal"/>
    <w:link w:val="FooterChar"/>
    <w:uiPriority w:val="99"/>
    <w:unhideWhenUsed/>
    <w:rsid w:val="004016B5"/>
    <w:pPr>
      <w:suppressLineNumbers/>
      <w:tabs>
        <w:tab w:val="center" w:pos="4680"/>
        <w:tab w:val="right" w:pos="9360"/>
      </w:tabs>
    </w:pPr>
  </w:style>
  <w:style w:type="paragraph" w:styleId="BalloonText">
    <w:name w:val="Balloon Text"/>
    <w:basedOn w:val="Normal"/>
    <w:link w:val="BalloonTextChar"/>
    <w:uiPriority w:val="99"/>
    <w:semiHidden/>
    <w:unhideWhenUsed/>
    <w:qFormat/>
    <w:rsid w:val="00751897"/>
    <w:rPr>
      <w:rFonts w:ascii="Times New Roman" w:hAnsi="Times New Roman" w:cs="Times New Roman"/>
      <w:sz w:val="18"/>
      <w:szCs w:val="18"/>
    </w:rPr>
  </w:style>
  <w:style w:type="paragraph" w:styleId="CommentText">
    <w:name w:val="annotation text"/>
    <w:basedOn w:val="Normal"/>
    <w:link w:val="CommentTextChar"/>
    <w:uiPriority w:val="99"/>
    <w:semiHidden/>
    <w:unhideWhenUsed/>
    <w:qFormat/>
    <w:rsid w:val="00DD299B"/>
    <w:rPr>
      <w:sz w:val="20"/>
      <w:szCs w:val="20"/>
    </w:rPr>
  </w:style>
  <w:style w:type="paragraph" w:styleId="CommentSubject">
    <w:name w:val="annotation subject"/>
    <w:basedOn w:val="CommentText"/>
    <w:link w:val="CommentSubjectChar"/>
    <w:uiPriority w:val="99"/>
    <w:semiHidden/>
    <w:unhideWhenUsed/>
    <w:qFormat/>
    <w:rsid w:val="00DD299B"/>
    <w:rPr>
      <w:b/>
      <w:bCs/>
    </w:rPr>
  </w:style>
  <w:style w:type="character" w:styleId="Hyperlink">
    <w:name w:val="Hyperlink"/>
    <w:basedOn w:val="DefaultParagraphFont"/>
    <w:uiPriority w:val="99"/>
    <w:unhideWhenUsed/>
    <w:rsid w:val="000F22AE"/>
    <w:rPr>
      <w:color w:val="0563C1" w:themeColor="hyperlink"/>
      <w:u w:val="single"/>
    </w:rPr>
  </w:style>
  <w:style w:type="character" w:styleId="UnresolvedMention">
    <w:name w:val="Unresolved Mention"/>
    <w:basedOn w:val="DefaultParagraphFont"/>
    <w:uiPriority w:val="99"/>
    <w:semiHidden/>
    <w:unhideWhenUsed/>
    <w:rsid w:val="000F22AE"/>
    <w:rPr>
      <w:color w:val="605E5C"/>
      <w:shd w:val="clear" w:color="auto" w:fill="E1DFDD"/>
    </w:rPr>
  </w:style>
  <w:style w:type="character" w:styleId="FollowedHyperlink">
    <w:name w:val="FollowedHyperlink"/>
    <w:basedOn w:val="DefaultParagraphFont"/>
    <w:uiPriority w:val="99"/>
    <w:semiHidden/>
    <w:unhideWhenUsed/>
    <w:rsid w:val="000F22AE"/>
    <w:rPr>
      <w:color w:val="954F72" w:themeColor="followedHyperlink"/>
      <w:u w:val="single"/>
    </w:rPr>
  </w:style>
  <w:style w:type="paragraph" w:styleId="Revision">
    <w:name w:val="Revision"/>
    <w:hidden/>
    <w:uiPriority w:val="99"/>
    <w:semiHidden/>
    <w:rsid w:val="00804859"/>
    <w:rPr>
      <w:rFonts w:ascii="Cambria" w:eastAsia="MS Mincho" w:hAnsi="Cambria" w:cs="DejaVu Sans"/>
      <w:color w:val="00000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97646">
      <w:bodyDiv w:val="1"/>
      <w:marLeft w:val="0"/>
      <w:marRight w:val="0"/>
      <w:marTop w:val="0"/>
      <w:marBottom w:val="0"/>
      <w:divBdr>
        <w:top w:val="none" w:sz="0" w:space="0" w:color="auto"/>
        <w:left w:val="none" w:sz="0" w:space="0" w:color="auto"/>
        <w:bottom w:val="none" w:sz="0" w:space="0" w:color="auto"/>
        <w:right w:val="none" w:sz="0" w:space="0" w:color="auto"/>
      </w:divBdr>
    </w:div>
    <w:div w:id="799229732">
      <w:bodyDiv w:val="1"/>
      <w:marLeft w:val="0"/>
      <w:marRight w:val="0"/>
      <w:marTop w:val="0"/>
      <w:marBottom w:val="0"/>
      <w:divBdr>
        <w:top w:val="none" w:sz="0" w:space="0" w:color="auto"/>
        <w:left w:val="none" w:sz="0" w:space="0" w:color="auto"/>
        <w:bottom w:val="none" w:sz="0" w:space="0" w:color="auto"/>
        <w:right w:val="none" w:sz="0" w:space="0" w:color="auto"/>
      </w:divBdr>
    </w:div>
    <w:div w:id="967397396">
      <w:bodyDiv w:val="1"/>
      <w:marLeft w:val="0"/>
      <w:marRight w:val="0"/>
      <w:marTop w:val="0"/>
      <w:marBottom w:val="0"/>
      <w:divBdr>
        <w:top w:val="none" w:sz="0" w:space="0" w:color="auto"/>
        <w:left w:val="none" w:sz="0" w:space="0" w:color="auto"/>
        <w:bottom w:val="none" w:sz="0" w:space="0" w:color="auto"/>
        <w:right w:val="none" w:sz="0" w:space="0" w:color="auto"/>
      </w:divBdr>
    </w:div>
    <w:div w:id="13465895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wmf"/><Relationship Id="rId18" Type="http://schemas.openxmlformats.org/officeDocument/2006/relationships/image" Target="media/image11.wm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5.wmf"/><Relationship Id="rId17" Type="http://schemas.openxmlformats.org/officeDocument/2006/relationships/image" Target="media/image10.wmf"/><Relationship Id="rId2" Type="http://schemas.openxmlformats.org/officeDocument/2006/relationships/styles" Target="styles.xml"/><Relationship Id="rId16" Type="http://schemas.openxmlformats.org/officeDocument/2006/relationships/image" Target="media/image9.wmf"/><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wmf"/><Relationship Id="rId5"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w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w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13AD7A-5004-5044-AA59-221D52066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30073</Words>
  <Characters>171422</Characters>
  <Application>Microsoft Office Word</Application>
  <DocSecurity>0</DocSecurity>
  <Lines>1428</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dc:description/>
  <cp:lastModifiedBy>Molly Martin</cp:lastModifiedBy>
  <cp:revision>5</cp:revision>
  <cp:lastPrinted>2021-02-28T02:17:00Z</cp:lastPrinted>
  <dcterms:created xsi:type="dcterms:W3CDTF">2021-02-28T02:17:00Z</dcterms:created>
  <dcterms:modified xsi:type="dcterms:W3CDTF">2021-02-28T02:25:00Z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http://www.zotero.org/styles/journal-of-animal-ecology</vt:lpwstr>
  </property>
  <property fmtid="{D5CDD505-2E9C-101B-9397-08002B2CF9AE}" pid="7" name="Mendeley Document_1">
    <vt:lpwstr>True</vt:lpwstr>
  </property>
  <property fmtid="{D5CDD505-2E9C-101B-9397-08002B2CF9AE}" pid="8" name="Mendeley Recent Style Id 0_1">
    <vt:lpwstr>http://www.zotero.org/styles/american-medical-association</vt:lpwstr>
  </property>
  <property fmtid="{D5CDD505-2E9C-101B-9397-08002B2CF9AE}" pid="9" name="Mendeley Recent Style Id 1_1">
    <vt:lpwstr>http://www.zotero.org/styles/american-political-science-association</vt:lpwstr>
  </property>
  <property fmtid="{D5CDD505-2E9C-101B-9397-08002B2CF9AE}" pid="10" name="Mendeley Recent Style Id 2_1">
    <vt:lpwstr>http://www.zotero.org/styles/apa</vt:lpwstr>
  </property>
  <property fmtid="{D5CDD505-2E9C-101B-9397-08002B2CF9AE}" pid="11" name="Mendeley Recent Style Id 3_1">
    <vt:lpwstr>http://www.zotero.org/styles/american-sociological-association</vt:lpwstr>
  </property>
  <property fmtid="{D5CDD505-2E9C-101B-9397-08002B2CF9AE}" pid="12" name="Mendeley Recent Style Id 4_1">
    <vt:lpwstr>http://www.zotero.org/styles/harvard-cite-them-right</vt:lpwstr>
  </property>
  <property fmtid="{D5CDD505-2E9C-101B-9397-08002B2CF9AE}" pid="13" name="Mendeley Recent Style Id 5_1">
    <vt:lpwstr>http://www.zotero.org/styles/ecology</vt:lpwstr>
  </property>
  <property fmtid="{D5CDD505-2E9C-101B-9397-08002B2CF9AE}" pid="14" name="Mendeley Recent Style Id 6_1">
    <vt:lpwstr>http://www.zotero.org/styles/ieee</vt:lpwstr>
  </property>
  <property fmtid="{D5CDD505-2E9C-101B-9397-08002B2CF9AE}" pid="15" name="Mendeley Recent Style Id 7_1">
    <vt:lpwstr>http://www.zotero.org/styles/journal-of-animal-ecology</vt:lpwstr>
  </property>
  <property fmtid="{D5CDD505-2E9C-101B-9397-08002B2CF9AE}" pid="16" name="Mendeley Recent Style Id 8_1">
    <vt:lpwstr>http://www.zotero.org/styles/modern-humanities-research-association</vt:lpwstr>
  </property>
  <property fmtid="{D5CDD505-2E9C-101B-9397-08002B2CF9AE}" pid="17" name="Mendeley Recent Style Id 9_1">
    <vt:lpwstr>http://www.zotero.org/styles/modern-language-association</vt:lpwstr>
  </property>
  <property fmtid="{D5CDD505-2E9C-101B-9397-08002B2CF9AE}" pid="18" name="Mendeley Recent Style Name 0_1">
    <vt:lpwstr>American Medical Association</vt:lpwstr>
  </property>
  <property fmtid="{D5CDD505-2E9C-101B-9397-08002B2CF9AE}" pid="19" name="Mendeley Recent Style Name 1_1">
    <vt:lpwstr>American Political Science Association</vt:lpwstr>
  </property>
  <property fmtid="{D5CDD505-2E9C-101B-9397-08002B2CF9AE}" pid="20" name="Mendeley Recent Style Name 2_1">
    <vt:lpwstr>American Psychological Association 6th edition</vt:lpwstr>
  </property>
  <property fmtid="{D5CDD505-2E9C-101B-9397-08002B2CF9AE}" pid="21" name="Mendeley Recent Style Name 3_1">
    <vt:lpwstr>American Sociological Association</vt:lpwstr>
  </property>
  <property fmtid="{D5CDD505-2E9C-101B-9397-08002B2CF9AE}" pid="22" name="Mendeley Recent Style Name 4_1">
    <vt:lpwstr>Cite Them Right 10th edition - Harvard</vt:lpwstr>
  </property>
  <property fmtid="{D5CDD505-2E9C-101B-9397-08002B2CF9AE}" pid="23" name="Mendeley Recent Style Name 5_1">
    <vt:lpwstr>Ecology</vt:lpwstr>
  </property>
  <property fmtid="{D5CDD505-2E9C-101B-9397-08002B2CF9AE}" pid="24" name="Mendeley Recent Style Name 6_1">
    <vt:lpwstr>IEEE</vt:lpwstr>
  </property>
  <property fmtid="{D5CDD505-2E9C-101B-9397-08002B2CF9AE}" pid="25" name="Mendeley Recent Style Name 7_1">
    <vt:lpwstr>Journal of Animal Ecology</vt:lpwstr>
  </property>
  <property fmtid="{D5CDD505-2E9C-101B-9397-08002B2CF9AE}" pid="26" name="Mendeley Recent Style Name 8_1">
    <vt:lpwstr>Modern Humanities Research Association 3rd edition (note with bibliography)</vt:lpwstr>
  </property>
  <property fmtid="{D5CDD505-2E9C-101B-9397-08002B2CF9AE}" pid="27" name="Mendeley Recent Style Name 9_1">
    <vt:lpwstr>Modern Language Association 8th edition</vt:lpwstr>
  </property>
  <property fmtid="{D5CDD505-2E9C-101B-9397-08002B2CF9AE}" pid="28" name="Mendeley Unique User Id_1">
    <vt:lpwstr>d1676852-d0d0-38dd-95b7-71d914db5bc3</vt:lpwstr>
  </property>
  <property fmtid="{D5CDD505-2E9C-101B-9397-08002B2CF9AE}" pid="29" name="ScaleCrop">
    <vt:bool>false</vt:bool>
  </property>
  <property fmtid="{D5CDD505-2E9C-101B-9397-08002B2CF9AE}" pid="30" name="ShareDoc">
    <vt:bool>false</vt:bool>
  </property>
</Properties>
</file>